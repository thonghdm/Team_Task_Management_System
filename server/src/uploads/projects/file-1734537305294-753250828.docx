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CA03" w14:textId="220DED6E" w:rsidR="00E663A1" w:rsidRDefault="00E663A1">
      <w:pPr>
        <w:rPr>
          <w:rFonts w:ascii="Times New Roman" w:hAnsi="Times New Roman" w:cs="Times New Roman"/>
          <w:b/>
          <w:sz w:val="28"/>
          <w:szCs w:val="28"/>
        </w:rPr>
      </w:pPr>
      <w:r>
        <w:rPr>
          <w:noProof/>
        </w:rPr>
        <w:drawing>
          <wp:anchor distT="0" distB="0" distL="0" distR="0" simplePos="0" relativeHeight="251658241" behindDoc="1" locked="0" layoutInCell="1" hidden="0" allowOverlap="1" wp14:anchorId="204289E5" wp14:editId="4AB0542D">
            <wp:simplePos x="0" y="0"/>
            <wp:positionH relativeFrom="margin">
              <wp:align>right</wp:align>
            </wp:positionH>
            <wp:positionV relativeFrom="margin">
              <wp:posOffset>-129540</wp:posOffset>
            </wp:positionV>
            <wp:extent cx="5753100" cy="8625840"/>
            <wp:effectExtent l="0" t="0" r="0" b="3810"/>
            <wp:wrapNone/>
            <wp:docPr id="19" name="image10.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Shape, square&#10;&#10;Description automatically generated"/>
                    <pic:cNvPicPr preferRelativeResize="0"/>
                  </pic:nvPicPr>
                  <pic:blipFill>
                    <a:blip r:embed="rId8"/>
                    <a:srcRect/>
                    <a:stretch>
                      <a:fillRect/>
                    </a:stretch>
                  </pic:blipFill>
                  <pic:spPr>
                    <a:xfrm>
                      <a:off x="0" y="0"/>
                      <a:ext cx="5753100" cy="8625840"/>
                    </a:xfrm>
                    <a:prstGeom prst="rect">
                      <a:avLst/>
                    </a:prstGeom>
                    <a:ln/>
                  </pic:spPr>
                </pic:pic>
              </a:graphicData>
            </a:graphic>
            <wp14:sizeRelH relativeFrom="margin">
              <wp14:pctWidth>0</wp14:pctWidth>
            </wp14:sizeRelH>
            <wp14:sizeRelV relativeFrom="margin">
              <wp14:pctHeight>0</wp14:pctHeight>
            </wp14:sizeRelV>
          </wp:anchor>
        </w:drawing>
      </w:r>
    </w:p>
    <w:p w14:paraId="52DCBD77" w14:textId="67FE04BE" w:rsidR="00252775" w:rsidRPr="009826CC" w:rsidRDefault="009826CC" w:rsidP="00C74FC6">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8240" behindDoc="1" locked="0" layoutInCell="1" allowOverlap="1" wp14:anchorId="15CECF74" wp14:editId="5221E533">
                <wp:simplePos x="0" y="0"/>
                <wp:positionH relativeFrom="column">
                  <wp:posOffset>1776095</wp:posOffset>
                </wp:positionH>
                <wp:positionV relativeFrom="paragraph">
                  <wp:posOffset>-2878243</wp:posOffset>
                </wp:positionV>
                <wp:extent cx="2202180" cy="0"/>
                <wp:effectExtent l="0" t="0" r="0" b="0"/>
                <wp:wrapNone/>
                <wp:docPr id="1210904765" name="Straight Connector 1210904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02180" cy="0"/>
                        </a:xfrm>
                        <a:prstGeom prst="line">
                          <a:avLst/>
                        </a:prstGeom>
                        <a:noFill/>
                        <a:ln w="6350">
                          <a:solidFill>
                            <a:srgbClr val="4471C4"/>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470B1F3" id="Straight Connector 1210904765"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39.85pt,-226.65pt" to="313.25pt,-2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" strokecolor="#4471c4" strokeweight=".5pt">
                <o:lock v:ext="edit" shapetype="f"/>
              </v:line>
            </w:pict>
          </mc:Fallback>
        </mc:AlternateContent>
      </w:r>
      <w:r w:rsidR="00252775" w:rsidRPr="009826CC">
        <w:rPr>
          <w:rFonts w:ascii="Times New Roman" w:hAnsi="Times New Roman" w:cs="Times New Roman"/>
          <w:b/>
          <w:sz w:val="28"/>
          <w:szCs w:val="28"/>
        </w:rPr>
        <w:t>TRƯỜNG ĐẠI HỌC SƯ PHẠM KỸ THUẬT TP. HCM</w:t>
      </w:r>
    </w:p>
    <w:p w14:paraId="795D6421" w14:textId="77777777" w:rsidR="00252775" w:rsidRPr="009826CC" w:rsidRDefault="00252775" w:rsidP="00C74FC6">
      <w:pPr>
        <w:jc w:val="center"/>
        <w:rPr>
          <w:rFonts w:ascii="Times New Roman" w:hAnsi="Times New Roman" w:cs="Times New Roman"/>
          <w:b/>
          <w:sz w:val="28"/>
          <w:szCs w:val="28"/>
        </w:rPr>
      </w:pPr>
      <w:r w:rsidRPr="009826CC">
        <w:rPr>
          <w:rFonts w:ascii="Times New Roman" w:hAnsi="Times New Roman" w:cs="Times New Roman"/>
          <w:b/>
          <w:sz w:val="28"/>
          <w:szCs w:val="28"/>
        </w:rPr>
        <w:t>KHOA CÔNG NGHỆ THÔNG TIN</w:t>
      </w:r>
    </w:p>
    <w:p w14:paraId="0ED74765" w14:textId="77777777" w:rsidR="00252775" w:rsidRPr="009826CC" w:rsidRDefault="00252775" w:rsidP="00C74FC6">
      <w:pPr>
        <w:jc w:val="center"/>
        <w:rPr>
          <w:rFonts w:ascii="Times New Roman" w:hAnsi="Times New Roman" w:cs="Times New Roman"/>
          <w:sz w:val="26"/>
          <w:szCs w:val="26"/>
        </w:rPr>
      </w:pPr>
      <w:r w:rsidRPr="009826CC">
        <w:rPr>
          <w:rFonts w:ascii="Wingdings" w:eastAsia="Wingdings" w:hAnsi="Wingdings" w:cs="Wingdings"/>
          <w:sz w:val="26"/>
          <w:szCs w:val="26"/>
        </w:rPr>
        <w:t>□□&amp;□□</w:t>
      </w:r>
    </w:p>
    <w:p w14:paraId="73DA957A" w14:textId="77777777" w:rsidR="00252775" w:rsidRPr="009826CC" w:rsidRDefault="00252775" w:rsidP="00C74FC6">
      <w:pPr>
        <w:jc w:val="center"/>
        <w:rPr>
          <w:rFonts w:ascii="Times New Roman" w:eastAsia="Times New Roman" w:hAnsi="Times New Roman" w:cs="Times New Roman"/>
          <w:b/>
          <w:sz w:val="26"/>
          <w:szCs w:val="26"/>
        </w:rPr>
      </w:pPr>
      <w:r w:rsidRPr="009826CC">
        <w:rPr>
          <w:rFonts w:ascii="Times New Roman" w:hAnsi="Times New Roman" w:cs="Times New Roman"/>
          <w:sz w:val="26"/>
          <w:szCs w:val="26"/>
        </w:rPr>
        <w:fldChar w:fldCharType="begin"/>
      </w:r>
      <w:r w:rsidRPr="009826CC">
        <w:rPr>
          <w:rFonts w:ascii="Times New Roman" w:hAnsi="Times New Roman" w:cs="Times New Roman"/>
          <w:sz w:val="26"/>
          <w:szCs w:val="26"/>
        </w:rPr>
        <w:instrText xml:space="preserve"> INCLUDEPICTURE "https://fit.hcmute.edu.vn/Resources/Images/SubDomain/fit/logo-cntt2021.png" \* MERGEFORMATINET </w:instrText>
      </w:r>
      <w:r w:rsidRPr="009826CC">
        <w:rPr>
          <w:rFonts w:ascii="Times New Roman" w:hAnsi="Times New Roman" w:cs="Times New Roman"/>
          <w:sz w:val="26"/>
          <w:szCs w:val="26"/>
        </w:rPr>
        <w:fldChar w:fldCharType="separate"/>
      </w:r>
      <w:r w:rsidRPr="009826CC">
        <w:rPr>
          <w:rFonts w:ascii="Times New Roman" w:hAnsi="Times New Roman" w:cs="Times New Roman"/>
          <w:noProof/>
          <w:sz w:val="26"/>
          <w:szCs w:val="26"/>
        </w:rPr>
        <w:drawing>
          <wp:inline distT="0" distB="0" distL="0" distR="0" wp14:anchorId="54DF8E50" wp14:editId="1F637273">
            <wp:extent cx="1758266" cy="1440000"/>
            <wp:effectExtent l="0" t="0" r="0" b="0"/>
            <wp:docPr id="706446264" name="Picture 706446264"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oa Công nghệ Thông t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8266" cy="1440000"/>
                    </a:xfrm>
                    <a:prstGeom prst="rect">
                      <a:avLst/>
                    </a:prstGeom>
                    <a:noFill/>
                    <a:ln>
                      <a:noFill/>
                    </a:ln>
                  </pic:spPr>
                </pic:pic>
              </a:graphicData>
            </a:graphic>
          </wp:inline>
        </w:drawing>
      </w:r>
      <w:r w:rsidRPr="009826CC">
        <w:rPr>
          <w:rFonts w:ascii="Times New Roman" w:hAnsi="Times New Roman" w:cs="Times New Roman"/>
          <w:sz w:val="26"/>
          <w:szCs w:val="26"/>
        </w:rPr>
        <w:fldChar w:fldCharType="end"/>
      </w:r>
    </w:p>
    <w:p w14:paraId="23A55478" w14:textId="77777777" w:rsidR="00252775" w:rsidRPr="009826CC" w:rsidRDefault="00252775" w:rsidP="00C74FC6">
      <w:pPr>
        <w:jc w:val="center"/>
        <w:rPr>
          <w:rFonts w:ascii="Times New Roman" w:eastAsia="Times New Roman" w:hAnsi="Times New Roman" w:cs="Times New Roman"/>
          <w:sz w:val="26"/>
          <w:szCs w:val="26"/>
        </w:rPr>
      </w:pPr>
      <w:bookmarkStart w:id="0" w:name="_Hlk59905143"/>
      <w:bookmarkEnd w:id="0"/>
    </w:p>
    <w:p w14:paraId="18A64FD8" w14:textId="77777777" w:rsidR="00252775" w:rsidRPr="009826CC" w:rsidRDefault="00252775" w:rsidP="00C74FC6">
      <w:pPr>
        <w:tabs>
          <w:tab w:val="left" w:pos="7548"/>
        </w:tabs>
        <w:jc w:val="center"/>
        <w:rPr>
          <w:rFonts w:ascii="Times New Roman" w:hAnsi="Times New Roman" w:cs="Times New Roman"/>
          <w:b/>
          <w:bCs/>
          <w:color w:val="C00000"/>
          <w:sz w:val="40"/>
          <w:szCs w:val="40"/>
        </w:rPr>
      </w:pPr>
      <w:r w:rsidRPr="009826CC">
        <w:rPr>
          <w:rFonts w:ascii="Times New Roman" w:hAnsi="Times New Roman" w:cs="Times New Roman"/>
          <w:b/>
          <w:bCs/>
          <w:color w:val="C00000"/>
          <w:sz w:val="40"/>
          <w:szCs w:val="40"/>
        </w:rPr>
        <w:t>TIỂU LUẬN CHUYÊN NGÀNH</w:t>
      </w:r>
    </w:p>
    <w:p w14:paraId="3F51D98D" w14:textId="77777777" w:rsidR="00252775" w:rsidRPr="009826CC" w:rsidRDefault="00252775" w:rsidP="00C74FC6">
      <w:pPr>
        <w:tabs>
          <w:tab w:val="left" w:pos="7548"/>
        </w:tabs>
        <w:jc w:val="center"/>
        <w:rPr>
          <w:rFonts w:ascii="Times New Roman" w:hAnsi="Times New Roman" w:cs="Times New Roman"/>
          <w:b/>
          <w:bCs/>
          <w:color w:val="002060"/>
          <w:sz w:val="26"/>
          <w:szCs w:val="26"/>
        </w:rPr>
      </w:pPr>
      <w:r w:rsidRPr="009826CC">
        <w:rPr>
          <w:rFonts w:ascii="Times New Roman" w:hAnsi="Times New Roman" w:cs="Times New Roman"/>
          <w:b/>
          <w:bCs/>
          <w:color w:val="002060"/>
          <w:sz w:val="26"/>
          <w:szCs w:val="26"/>
        </w:rPr>
        <w:t>ĐỀ TÀI</w:t>
      </w:r>
    </w:p>
    <w:p w14:paraId="2B134C17" w14:textId="1826C1C4" w:rsidR="00252775" w:rsidRPr="009826CC" w:rsidRDefault="009F0984" w:rsidP="0025277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HỆ THỐNG QUẢN LÝ CÔNG VIỆC NHÓM</w:t>
      </w:r>
    </w:p>
    <w:p w14:paraId="1E5AD0BF" w14:textId="77777777" w:rsidR="00252775" w:rsidRPr="009826CC" w:rsidRDefault="00252775" w:rsidP="00C74FC6">
      <w:pPr>
        <w:jc w:val="center"/>
        <w:rPr>
          <w:rFonts w:ascii="Times New Roman" w:eastAsia="Times New Roman" w:hAnsi="Times New Roman" w:cs="Times New Roman"/>
          <w:b/>
          <w:sz w:val="26"/>
          <w:szCs w:val="26"/>
        </w:rPr>
      </w:pPr>
    </w:p>
    <w:p w14:paraId="74DD2719" w14:textId="77777777" w:rsidR="00C86537" w:rsidRDefault="00C86537" w:rsidP="00C74FC6">
      <w:pPr>
        <w:jc w:val="center"/>
        <w:rPr>
          <w:rFonts w:ascii="Times New Roman" w:eastAsia="Times New Roman" w:hAnsi="Times New Roman" w:cs="Times New Roman"/>
          <w:b/>
          <w:sz w:val="26"/>
          <w:szCs w:val="26"/>
        </w:rPr>
      </w:pPr>
    </w:p>
    <w:p w14:paraId="1D06E051" w14:textId="3C2F1248" w:rsidR="00252775" w:rsidRPr="009826CC" w:rsidRDefault="00252775" w:rsidP="00C74FC6">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GIÁO VIÊN HƯỚNG DẪN</w:t>
      </w:r>
    </w:p>
    <w:p w14:paraId="2BD84E5B" w14:textId="006B6296" w:rsidR="00252775" w:rsidRPr="009826CC" w:rsidRDefault="00252775" w:rsidP="00C74FC6">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TS.</w:t>
      </w:r>
      <w:r w:rsidR="009F0984">
        <w:rPr>
          <w:rFonts w:ascii="Times New Roman" w:eastAsia="Times New Roman" w:hAnsi="Times New Roman" w:cs="Times New Roman"/>
          <w:b/>
          <w:sz w:val="26"/>
          <w:szCs w:val="26"/>
        </w:rPr>
        <w:t xml:space="preserve"> LÊ VĨNH THỊNH</w:t>
      </w:r>
    </w:p>
    <w:p w14:paraId="2442C51D" w14:textId="77777777" w:rsidR="00252775" w:rsidRPr="009826CC" w:rsidRDefault="00252775" w:rsidP="00C74FC6">
      <w:pPr>
        <w:jc w:val="center"/>
        <w:rPr>
          <w:rFonts w:ascii="Times New Roman" w:eastAsia="Times New Roman" w:hAnsi="Times New Roman" w:cs="Times New Roman"/>
          <w:b/>
          <w:sz w:val="26"/>
          <w:szCs w:val="26"/>
        </w:rPr>
      </w:pPr>
    </w:p>
    <w:p w14:paraId="3090AB06" w14:textId="77777777" w:rsidR="00252775" w:rsidRPr="009826CC" w:rsidRDefault="00252775" w:rsidP="00C74FC6">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SINH VIÊN THỰC HIỆN</w:t>
      </w:r>
    </w:p>
    <w:p w14:paraId="091C9CDE" w14:textId="218E739C" w:rsidR="00252775" w:rsidRDefault="009F0984" w:rsidP="00C74FC6">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HOÀNG ĐÌNH MINH THÔNG</w:t>
      </w:r>
      <w:r w:rsidR="00252775" w:rsidRPr="009826CC">
        <w:rPr>
          <w:rFonts w:ascii="Times New Roman" w:eastAsia="Times New Roman" w:hAnsi="Times New Roman" w:cs="Times New Roman"/>
          <w:b/>
          <w:sz w:val="26"/>
          <w:szCs w:val="26"/>
        </w:rPr>
        <w:t xml:space="preserve"> – 2</w:t>
      </w:r>
      <w:r>
        <w:rPr>
          <w:rFonts w:ascii="Times New Roman" w:eastAsia="Times New Roman" w:hAnsi="Times New Roman" w:cs="Times New Roman"/>
          <w:b/>
          <w:sz w:val="26"/>
          <w:szCs w:val="26"/>
        </w:rPr>
        <w:t>1</w:t>
      </w:r>
      <w:r w:rsidR="00252775" w:rsidRPr="009826CC">
        <w:rPr>
          <w:rFonts w:ascii="Times New Roman" w:eastAsia="Times New Roman" w:hAnsi="Times New Roman" w:cs="Times New Roman"/>
          <w:b/>
          <w:sz w:val="26"/>
          <w:szCs w:val="26"/>
        </w:rPr>
        <w:t>11</w:t>
      </w:r>
      <w:r w:rsidR="00C86537">
        <w:rPr>
          <w:rFonts w:ascii="Times New Roman" w:eastAsia="Times New Roman" w:hAnsi="Times New Roman" w:cs="Times New Roman"/>
          <w:b/>
          <w:sz w:val="26"/>
          <w:szCs w:val="26"/>
        </w:rPr>
        <w:t>0</w:t>
      </w:r>
      <w:r>
        <w:rPr>
          <w:rFonts w:ascii="Times New Roman" w:eastAsia="Times New Roman" w:hAnsi="Times New Roman" w:cs="Times New Roman"/>
          <w:b/>
          <w:sz w:val="26"/>
          <w:szCs w:val="26"/>
        </w:rPr>
        <w:t>929</w:t>
      </w:r>
    </w:p>
    <w:p w14:paraId="2817F69A" w14:textId="1A77C791" w:rsidR="009F0984" w:rsidRPr="009826CC" w:rsidRDefault="009F0984" w:rsidP="00C74FC6">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BÁ ĐIỀN -</w:t>
      </w:r>
      <w:r w:rsidR="003C3A84">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21110421</w:t>
      </w:r>
    </w:p>
    <w:p w14:paraId="644B4428" w14:textId="77777777" w:rsidR="00252775" w:rsidRDefault="00252775" w:rsidP="00252775">
      <w:pPr>
        <w:rPr>
          <w:rFonts w:ascii="Times New Roman" w:eastAsia="Times New Roman" w:hAnsi="Times New Roman" w:cs="Times New Roman"/>
          <w:b/>
          <w:sz w:val="26"/>
          <w:szCs w:val="26"/>
        </w:rPr>
      </w:pPr>
    </w:p>
    <w:p w14:paraId="3BED4177" w14:textId="77777777" w:rsidR="00C86537" w:rsidRPr="009826CC" w:rsidRDefault="00C86537" w:rsidP="00252775">
      <w:pPr>
        <w:rPr>
          <w:rFonts w:ascii="Times New Roman" w:eastAsia="Times New Roman" w:hAnsi="Times New Roman" w:cs="Times New Roman"/>
          <w:bCs/>
          <w:i/>
          <w:iCs/>
          <w:sz w:val="26"/>
          <w:szCs w:val="26"/>
        </w:rPr>
      </w:pPr>
    </w:p>
    <w:p w14:paraId="36829450" w14:textId="77777777" w:rsidR="00252775" w:rsidRPr="009826CC" w:rsidRDefault="00252775" w:rsidP="00C74FC6">
      <w:pPr>
        <w:jc w:val="center"/>
        <w:rPr>
          <w:rFonts w:ascii="Times New Roman" w:eastAsia="Times New Roman" w:hAnsi="Times New Roman" w:cs="Times New Roman"/>
          <w:bCs/>
          <w:sz w:val="26"/>
          <w:szCs w:val="26"/>
        </w:rPr>
      </w:pPr>
    </w:p>
    <w:p w14:paraId="4A809C7A" w14:textId="2FCBE4D7" w:rsidR="00252775" w:rsidRPr="009826CC" w:rsidRDefault="00252775" w:rsidP="00C74FC6">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KHOÁ 202</w:t>
      </w:r>
      <w:r w:rsidR="00701D67">
        <w:rPr>
          <w:rFonts w:ascii="Times New Roman" w:eastAsia="Times New Roman" w:hAnsi="Times New Roman" w:cs="Times New Roman"/>
          <w:b/>
          <w:sz w:val="26"/>
          <w:szCs w:val="26"/>
        </w:rPr>
        <w:t>1</w:t>
      </w:r>
      <w:r w:rsidRPr="009826CC">
        <w:rPr>
          <w:rFonts w:ascii="Times New Roman" w:eastAsia="Times New Roman" w:hAnsi="Times New Roman" w:cs="Times New Roman"/>
          <w:b/>
          <w:sz w:val="26"/>
          <w:szCs w:val="26"/>
        </w:rPr>
        <w:t xml:space="preserve"> - 202</w:t>
      </w:r>
      <w:r w:rsidR="00A40832">
        <w:rPr>
          <w:rFonts w:ascii="Times New Roman" w:eastAsia="Times New Roman" w:hAnsi="Times New Roman" w:cs="Times New Roman"/>
          <w:b/>
          <w:sz w:val="26"/>
          <w:szCs w:val="26"/>
        </w:rPr>
        <w:t>5</w:t>
      </w:r>
    </w:p>
    <w:p w14:paraId="05B840FB" w14:textId="3C452B12" w:rsidR="00E663A1" w:rsidRDefault="00252775" w:rsidP="00E663A1">
      <w:pPr>
        <w:jc w:val="center"/>
        <w:rPr>
          <w:rFonts w:ascii="Times New Roman" w:eastAsia="Times New Roman" w:hAnsi="Times New Roman" w:cs="Times New Roman"/>
          <w:bCs/>
          <w:i/>
          <w:iCs/>
          <w:sz w:val="26"/>
          <w:szCs w:val="26"/>
        </w:rPr>
      </w:pPr>
      <w:r w:rsidRPr="009826CC">
        <w:rPr>
          <w:rFonts w:ascii="Times New Roman" w:eastAsia="Times New Roman" w:hAnsi="Times New Roman" w:cs="Times New Roman"/>
          <w:bCs/>
          <w:i/>
          <w:iCs/>
          <w:sz w:val="26"/>
          <w:szCs w:val="26"/>
        </w:rPr>
        <w:t xml:space="preserve">Thành phố Hồ Chí Minh, tháng </w:t>
      </w:r>
      <w:r w:rsidR="001D1382">
        <w:rPr>
          <w:rFonts w:ascii="Times New Roman" w:eastAsia="Times New Roman" w:hAnsi="Times New Roman" w:cs="Times New Roman"/>
          <w:bCs/>
          <w:i/>
          <w:iCs/>
          <w:sz w:val="26"/>
          <w:szCs w:val="26"/>
        </w:rPr>
        <w:t>12</w:t>
      </w:r>
      <w:r w:rsidRPr="009826CC">
        <w:rPr>
          <w:rFonts w:ascii="Times New Roman" w:eastAsia="Times New Roman" w:hAnsi="Times New Roman" w:cs="Times New Roman"/>
          <w:bCs/>
          <w:i/>
          <w:iCs/>
          <w:sz w:val="26"/>
          <w:szCs w:val="26"/>
        </w:rPr>
        <w:t xml:space="preserve"> năm 202</w:t>
      </w:r>
      <w:r w:rsidR="00C86537">
        <w:rPr>
          <w:rFonts w:ascii="Times New Roman" w:eastAsia="Times New Roman" w:hAnsi="Times New Roman" w:cs="Times New Roman"/>
          <w:bCs/>
          <w:i/>
          <w:iCs/>
          <w:sz w:val="26"/>
          <w:szCs w:val="26"/>
        </w:rPr>
        <w:t>4</w:t>
      </w:r>
      <w:r w:rsidR="00E663A1">
        <w:rPr>
          <w:rFonts w:ascii="Times New Roman" w:eastAsia="Times New Roman" w:hAnsi="Times New Roman" w:cs="Times New Roman"/>
          <w:bCs/>
          <w:i/>
          <w:iCs/>
          <w:sz w:val="26"/>
          <w:szCs w:val="26"/>
        </w:rPr>
        <w:br w:type="page"/>
      </w:r>
    </w:p>
    <w:p w14:paraId="5DAF3842" w14:textId="210BA401" w:rsidR="00E663A1" w:rsidRDefault="00E663A1" w:rsidP="00C74FC6">
      <w:pPr>
        <w:jc w:val="center"/>
        <w:rPr>
          <w:rFonts w:ascii="Times New Roman" w:eastAsia="Times New Roman" w:hAnsi="Times New Roman" w:cs="Times New Roman"/>
          <w:bCs/>
          <w:i/>
          <w:iCs/>
          <w:sz w:val="26"/>
          <w:szCs w:val="26"/>
        </w:rPr>
      </w:pPr>
    </w:p>
    <w:p w14:paraId="0B349474" w14:textId="43817226" w:rsidR="00E663A1" w:rsidRPr="009826CC" w:rsidRDefault="00E663A1" w:rsidP="00E663A1">
      <w:pPr>
        <w:tabs>
          <w:tab w:val="left" w:pos="3473"/>
          <w:tab w:val="center" w:pos="4536"/>
        </w:tabs>
        <w:jc w:val="center"/>
        <w:rPr>
          <w:rFonts w:ascii="Times New Roman" w:hAnsi="Times New Roman" w:cs="Times New Roman"/>
          <w:b/>
          <w:sz w:val="28"/>
          <w:szCs w:val="28"/>
        </w:rPr>
      </w:pPr>
      <w:r>
        <w:rPr>
          <w:noProof/>
        </w:rPr>
        <w:drawing>
          <wp:anchor distT="0" distB="0" distL="0" distR="0" simplePos="0" relativeHeight="251658243" behindDoc="1" locked="0" layoutInCell="1" hidden="0" allowOverlap="1" wp14:anchorId="57CE40B1" wp14:editId="1E94AA55">
            <wp:simplePos x="0" y="0"/>
            <wp:positionH relativeFrom="margin">
              <wp:align>right</wp:align>
            </wp:positionH>
            <wp:positionV relativeFrom="margin">
              <wp:posOffset>-129540</wp:posOffset>
            </wp:positionV>
            <wp:extent cx="5753100" cy="8625840"/>
            <wp:effectExtent l="0" t="0" r="0" b="3810"/>
            <wp:wrapNone/>
            <wp:docPr id="906090783" name="Picture 906090783"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Shape, square&#10;&#10;Description automatically generated"/>
                    <pic:cNvPicPr preferRelativeResize="0"/>
                  </pic:nvPicPr>
                  <pic:blipFill>
                    <a:blip r:embed="rId8"/>
                    <a:srcRect/>
                    <a:stretch>
                      <a:fillRect/>
                    </a:stretch>
                  </pic:blipFill>
                  <pic:spPr>
                    <a:xfrm>
                      <a:off x="0" y="0"/>
                      <a:ext cx="5753100" cy="86258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rPr>
        <mc:AlternateContent>
          <mc:Choice Requires="wps">
            <w:drawing>
              <wp:anchor distT="0" distB="0" distL="114300" distR="114300" simplePos="0" relativeHeight="251658242" behindDoc="1" locked="0" layoutInCell="1" allowOverlap="1" wp14:anchorId="48574529" wp14:editId="57051E45">
                <wp:simplePos x="0" y="0"/>
                <wp:positionH relativeFrom="column">
                  <wp:posOffset>1776095</wp:posOffset>
                </wp:positionH>
                <wp:positionV relativeFrom="paragraph">
                  <wp:posOffset>-2878243</wp:posOffset>
                </wp:positionV>
                <wp:extent cx="2202180" cy="0"/>
                <wp:effectExtent l="0" t="0" r="0" b="0"/>
                <wp:wrapNone/>
                <wp:docPr id="359204029" name="Straight Connector 359204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02180" cy="0"/>
                        </a:xfrm>
                        <a:prstGeom prst="line">
                          <a:avLst/>
                        </a:prstGeom>
                        <a:noFill/>
                        <a:ln w="6350">
                          <a:solidFill>
                            <a:srgbClr val="4471C4"/>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7AC7982" id="Straight Connector 359204029" o:spid="_x0000_s1026" style="position:absolute;z-index:-251658238;visibility:visible;mso-wrap-style:square;mso-wrap-distance-left:9pt;mso-wrap-distance-top:0;mso-wrap-distance-right:9pt;mso-wrap-distance-bottom:0;mso-position-horizontal:absolute;mso-position-horizontal-relative:text;mso-position-vertical:absolute;mso-position-vertical-relative:text" from="139.85pt,-226.65pt" to="313.25pt,-2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" strokecolor="#4471c4" strokeweight=".5pt">
                <o:lock v:ext="edit" shapetype="f"/>
              </v:line>
            </w:pict>
          </mc:Fallback>
        </mc:AlternateContent>
      </w:r>
      <w:r w:rsidRPr="009826CC">
        <w:rPr>
          <w:rFonts w:ascii="Times New Roman" w:hAnsi="Times New Roman" w:cs="Times New Roman"/>
          <w:b/>
          <w:sz w:val="28"/>
          <w:szCs w:val="28"/>
        </w:rPr>
        <w:t>TRƯỜNG ĐẠI HỌC SƯ PHẠM KỸ THUẬT TP. HCM</w:t>
      </w:r>
    </w:p>
    <w:p w14:paraId="7B2FD771" w14:textId="77777777" w:rsidR="00E663A1" w:rsidRPr="009826CC" w:rsidRDefault="00E663A1" w:rsidP="00E663A1">
      <w:pPr>
        <w:jc w:val="center"/>
        <w:rPr>
          <w:rFonts w:ascii="Times New Roman" w:hAnsi="Times New Roman" w:cs="Times New Roman"/>
          <w:b/>
          <w:sz w:val="28"/>
          <w:szCs w:val="28"/>
        </w:rPr>
      </w:pPr>
      <w:r w:rsidRPr="009826CC">
        <w:rPr>
          <w:rFonts w:ascii="Times New Roman" w:hAnsi="Times New Roman" w:cs="Times New Roman"/>
          <w:b/>
          <w:sz w:val="28"/>
          <w:szCs w:val="28"/>
        </w:rPr>
        <w:t>KHOA CÔNG NGHỆ THÔNG TIN</w:t>
      </w:r>
    </w:p>
    <w:p w14:paraId="7568F7D1" w14:textId="77777777" w:rsidR="00E663A1" w:rsidRPr="009826CC" w:rsidRDefault="00E663A1" w:rsidP="00E663A1">
      <w:pPr>
        <w:jc w:val="center"/>
        <w:rPr>
          <w:rFonts w:ascii="Times New Roman" w:hAnsi="Times New Roman" w:cs="Times New Roman"/>
          <w:sz w:val="26"/>
          <w:szCs w:val="26"/>
        </w:rPr>
      </w:pPr>
      <w:r w:rsidRPr="009826CC">
        <w:rPr>
          <w:rFonts w:ascii="Wingdings" w:eastAsia="Wingdings" w:hAnsi="Wingdings" w:cs="Wingdings"/>
          <w:sz w:val="26"/>
          <w:szCs w:val="26"/>
        </w:rPr>
        <w:t>□□&amp;□□</w:t>
      </w:r>
    </w:p>
    <w:p w14:paraId="56F8112C" w14:textId="77777777" w:rsidR="00E663A1" w:rsidRPr="009826CC" w:rsidRDefault="00E663A1" w:rsidP="00E663A1">
      <w:pPr>
        <w:jc w:val="center"/>
        <w:rPr>
          <w:rFonts w:ascii="Times New Roman" w:eastAsia="Times New Roman" w:hAnsi="Times New Roman" w:cs="Times New Roman"/>
          <w:b/>
          <w:sz w:val="26"/>
          <w:szCs w:val="26"/>
        </w:rPr>
      </w:pPr>
      <w:r w:rsidRPr="009826CC">
        <w:rPr>
          <w:rFonts w:ascii="Times New Roman" w:hAnsi="Times New Roman" w:cs="Times New Roman"/>
          <w:sz w:val="26"/>
          <w:szCs w:val="26"/>
        </w:rPr>
        <w:fldChar w:fldCharType="begin"/>
      </w:r>
      <w:r w:rsidRPr="009826CC">
        <w:rPr>
          <w:rFonts w:ascii="Times New Roman" w:hAnsi="Times New Roman" w:cs="Times New Roman"/>
          <w:sz w:val="26"/>
          <w:szCs w:val="26"/>
        </w:rPr>
        <w:instrText xml:space="preserve"> INCLUDEPICTURE "https://fit.hcmute.edu.vn/Resources/Images/SubDomain/fit/logo-cntt2021.png" \* MERGEFORMATINET </w:instrText>
      </w:r>
      <w:r w:rsidRPr="009826CC">
        <w:rPr>
          <w:rFonts w:ascii="Times New Roman" w:hAnsi="Times New Roman" w:cs="Times New Roman"/>
          <w:sz w:val="26"/>
          <w:szCs w:val="26"/>
        </w:rPr>
        <w:fldChar w:fldCharType="separate"/>
      </w:r>
      <w:r w:rsidRPr="009826CC">
        <w:rPr>
          <w:rFonts w:ascii="Times New Roman" w:hAnsi="Times New Roman" w:cs="Times New Roman"/>
          <w:noProof/>
          <w:sz w:val="26"/>
          <w:szCs w:val="26"/>
        </w:rPr>
        <w:drawing>
          <wp:inline distT="0" distB="0" distL="0" distR="0" wp14:anchorId="7A6717E0" wp14:editId="600BF245">
            <wp:extent cx="1758266" cy="1440000"/>
            <wp:effectExtent l="0" t="0" r="0" b="0"/>
            <wp:docPr id="389820060" name="Picture 389820060" descr="Khoa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oa Công nghệ Thông t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8266" cy="1440000"/>
                    </a:xfrm>
                    <a:prstGeom prst="rect">
                      <a:avLst/>
                    </a:prstGeom>
                    <a:noFill/>
                    <a:ln>
                      <a:noFill/>
                    </a:ln>
                  </pic:spPr>
                </pic:pic>
              </a:graphicData>
            </a:graphic>
          </wp:inline>
        </w:drawing>
      </w:r>
      <w:r w:rsidRPr="009826CC">
        <w:rPr>
          <w:rFonts w:ascii="Times New Roman" w:hAnsi="Times New Roman" w:cs="Times New Roman"/>
          <w:sz w:val="26"/>
          <w:szCs w:val="26"/>
        </w:rPr>
        <w:fldChar w:fldCharType="end"/>
      </w:r>
    </w:p>
    <w:p w14:paraId="05B7B5C1" w14:textId="77777777" w:rsidR="00E663A1" w:rsidRPr="009826CC" w:rsidRDefault="00E663A1" w:rsidP="00E663A1">
      <w:pPr>
        <w:jc w:val="center"/>
        <w:rPr>
          <w:rFonts w:ascii="Times New Roman" w:eastAsia="Times New Roman" w:hAnsi="Times New Roman" w:cs="Times New Roman"/>
          <w:sz w:val="26"/>
          <w:szCs w:val="26"/>
        </w:rPr>
      </w:pPr>
    </w:p>
    <w:p w14:paraId="73C46EBF" w14:textId="77777777" w:rsidR="00E663A1" w:rsidRPr="009826CC" w:rsidRDefault="00E663A1" w:rsidP="00E663A1">
      <w:pPr>
        <w:tabs>
          <w:tab w:val="left" w:pos="7548"/>
        </w:tabs>
        <w:jc w:val="center"/>
        <w:rPr>
          <w:rFonts w:ascii="Times New Roman" w:hAnsi="Times New Roman" w:cs="Times New Roman"/>
          <w:b/>
          <w:bCs/>
          <w:color w:val="C00000"/>
          <w:sz w:val="40"/>
          <w:szCs w:val="40"/>
        </w:rPr>
      </w:pPr>
      <w:r w:rsidRPr="009826CC">
        <w:rPr>
          <w:rFonts w:ascii="Times New Roman" w:hAnsi="Times New Roman" w:cs="Times New Roman"/>
          <w:b/>
          <w:bCs/>
          <w:color w:val="C00000"/>
          <w:sz w:val="40"/>
          <w:szCs w:val="40"/>
        </w:rPr>
        <w:t>TIỂU LUẬN CHUYÊN NGÀNH</w:t>
      </w:r>
    </w:p>
    <w:p w14:paraId="51D99A15" w14:textId="77777777" w:rsidR="00E663A1" w:rsidRPr="009826CC" w:rsidRDefault="00E663A1" w:rsidP="00E663A1">
      <w:pPr>
        <w:tabs>
          <w:tab w:val="left" w:pos="7548"/>
        </w:tabs>
        <w:jc w:val="center"/>
        <w:rPr>
          <w:rFonts w:ascii="Times New Roman" w:hAnsi="Times New Roman" w:cs="Times New Roman"/>
          <w:b/>
          <w:bCs/>
          <w:color w:val="002060"/>
          <w:sz w:val="26"/>
          <w:szCs w:val="26"/>
        </w:rPr>
      </w:pPr>
      <w:r w:rsidRPr="009826CC">
        <w:rPr>
          <w:rFonts w:ascii="Times New Roman" w:hAnsi="Times New Roman" w:cs="Times New Roman"/>
          <w:b/>
          <w:bCs/>
          <w:color w:val="002060"/>
          <w:sz w:val="26"/>
          <w:szCs w:val="26"/>
        </w:rPr>
        <w:t>ĐỀ TÀI</w:t>
      </w:r>
    </w:p>
    <w:p w14:paraId="5BC9CD5B" w14:textId="77777777" w:rsidR="009F0984" w:rsidRPr="009826CC" w:rsidRDefault="009F0984" w:rsidP="009F0984">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HỆ THỐNG QUẢN LÝ CÔNG VIỆC NHÓM</w:t>
      </w:r>
    </w:p>
    <w:p w14:paraId="7FE9559A" w14:textId="77777777" w:rsidR="00E663A1" w:rsidRDefault="00E663A1" w:rsidP="00E663A1">
      <w:pPr>
        <w:jc w:val="center"/>
        <w:rPr>
          <w:rFonts w:ascii="Times New Roman" w:eastAsia="Times New Roman" w:hAnsi="Times New Roman" w:cs="Times New Roman"/>
          <w:b/>
          <w:sz w:val="26"/>
          <w:szCs w:val="26"/>
        </w:rPr>
      </w:pPr>
    </w:p>
    <w:p w14:paraId="3E14E7B1" w14:textId="77777777" w:rsidR="00C86537" w:rsidRPr="009826CC" w:rsidRDefault="00C86537" w:rsidP="00E663A1">
      <w:pPr>
        <w:jc w:val="center"/>
        <w:rPr>
          <w:rFonts w:ascii="Times New Roman" w:eastAsia="Times New Roman" w:hAnsi="Times New Roman" w:cs="Times New Roman"/>
          <w:b/>
          <w:sz w:val="26"/>
          <w:szCs w:val="26"/>
        </w:rPr>
      </w:pPr>
    </w:p>
    <w:p w14:paraId="3585FA52" w14:textId="77777777" w:rsidR="00E663A1" w:rsidRPr="009826CC" w:rsidRDefault="00E663A1" w:rsidP="00E663A1">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GIÁO VIÊN HƯỚNG DẪN</w:t>
      </w:r>
    </w:p>
    <w:p w14:paraId="66E5710C" w14:textId="59C619E7" w:rsidR="009F0984" w:rsidRPr="009826CC" w:rsidRDefault="009F0984" w:rsidP="009F0984">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TS.</w:t>
      </w:r>
      <w:r>
        <w:rPr>
          <w:rFonts w:ascii="Times New Roman" w:eastAsia="Times New Roman" w:hAnsi="Times New Roman" w:cs="Times New Roman"/>
          <w:b/>
          <w:sz w:val="26"/>
          <w:szCs w:val="26"/>
        </w:rPr>
        <w:t xml:space="preserve"> LÊ VĨNH THỊNH</w:t>
      </w:r>
    </w:p>
    <w:p w14:paraId="2053A02B" w14:textId="77777777" w:rsidR="00E663A1" w:rsidRPr="009826CC" w:rsidRDefault="00E663A1" w:rsidP="00E663A1">
      <w:pPr>
        <w:jc w:val="center"/>
        <w:rPr>
          <w:rFonts w:ascii="Times New Roman" w:eastAsia="Times New Roman" w:hAnsi="Times New Roman" w:cs="Times New Roman"/>
          <w:b/>
          <w:sz w:val="26"/>
          <w:szCs w:val="26"/>
        </w:rPr>
      </w:pPr>
    </w:p>
    <w:p w14:paraId="4334537C" w14:textId="77777777" w:rsidR="00E663A1" w:rsidRPr="009826CC" w:rsidRDefault="00E663A1" w:rsidP="00E663A1">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SINH VIÊN THỰC HIỆN</w:t>
      </w:r>
    </w:p>
    <w:p w14:paraId="6C413376" w14:textId="77777777" w:rsidR="009F0984" w:rsidRDefault="009F0984" w:rsidP="009F098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HOÀNG ĐÌNH MINH THÔNG</w:t>
      </w:r>
      <w:r w:rsidRPr="009826CC">
        <w:rPr>
          <w:rFonts w:ascii="Times New Roman" w:eastAsia="Times New Roman" w:hAnsi="Times New Roman" w:cs="Times New Roman"/>
          <w:b/>
          <w:sz w:val="26"/>
          <w:szCs w:val="26"/>
        </w:rPr>
        <w:t xml:space="preserve"> – 2</w:t>
      </w:r>
      <w:r>
        <w:rPr>
          <w:rFonts w:ascii="Times New Roman" w:eastAsia="Times New Roman" w:hAnsi="Times New Roman" w:cs="Times New Roman"/>
          <w:b/>
          <w:sz w:val="26"/>
          <w:szCs w:val="26"/>
        </w:rPr>
        <w:t>1</w:t>
      </w:r>
      <w:r w:rsidRPr="009826CC">
        <w:rPr>
          <w:rFonts w:ascii="Times New Roman" w:eastAsia="Times New Roman" w:hAnsi="Times New Roman" w:cs="Times New Roman"/>
          <w:b/>
          <w:sz w:val="26"/>
          <w:szCs w:val="26"/>
        </w:rPr>
        <w:t>11</w:t>
      </w:r>
      <w:r>
        <w:rPr>
          <w:rFonts w:ascii="Times New Roman" w:eastAsia="Times New Roman" w:hAnsi="Times New Roman" w:cs="Times New Roman"/>
          <w:b/>
          <w:sz w:val="26"/>
          <w:szCs w:val="26"/>
        </w:rPr>
        <w:t>0929</w:t>
      </w:r>
    </w:p>
    <w:p w14:paraId="1C60352C" w14:textId="77777777" w:rsidR="009F0984" w:rsidRPr="009826CC" w:rsidRDefault="009F0984" w:rsidP="009F0984">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BÁ ĐIỀN -21110421</w:t>
      </w:r>
    </w:p>
    <w:p w14:paraId="7058AD82" w14:textId="27DD1F0D" w:rsidR="00E663A1" w:rsidRPr="009826CC" w:rsidRDefault="00E663A1" w:rsidP="00E663A1">
      <w:pPr>
        <w:jc w:val="center"/>
        <w:rPr>
          <w:rFonts w:ascii="Times New Roman" w:hAnsi="Times New Roman" w:cs="Times New Roman"/>
          <w:sz w:val="26"/>
          <w:szCs w:val="26"/>
        </w:rPr>
      </w:pPr>
    </w:p>
    <w:p w14:paraId="15054406" w14:textId="77777777" w:rsidR="00E663A1" w:rsidRPr="009826CC" w:rsidRDefault="00E663A1" w:rsidP="00E663A1">
      <w:pPr>
        <w:rPr>
          <w:rFonts w:ascii="Times New Roman" w:eastAsia="Times New Roman" w:hAnsi="Times New Roman" w:cs="Times New Roman"/>
          <w:bCs/>
          <w:i/>
          <w:iCs/>
          <w:sz w:val="26"/>
          <w:szCs w:val="26"/>
        </w:rPr>
      </w:pPr>
    </w:p>
    <w:p w14:paraId="060F4DF6" w14:textId="77777777" w:rsidR="00E663A1" w:rsidRPr="009826CC" w:rsidRDefault="00E663A1" w:rsidP="00E663A1">
      <w:pPr>
        <w:jc w:val="center"/>
        <w:rPr>
          <w:rFonts w:ascii="Times New Roman" w:eastAsia="Times New Roman" w:hAnsi="Times New Roman" w:cs="Times New Roman"/>
          <w:bCs/>
          <w:sz w:val="26"/>
          <w:szCs w:val="26"/>
        </w:rPr>
      </w:pPr>
    </w:p>
    <w:p w14:paraId="25A09C45" w14:textId="6C405AAF" w:rsidR="00C86537" w:rsidRPr="009826CC" w:rsidRDefault="00C86537" w:rsidP="00C86537">
      <w:pPr>
        <w:jc w:val="center"/>
        <w:rPr>
          <w:rFonts w:ascii="Times New Roman" w:eastAsia="Times New Roman" w:hAnsi="Times New Roman" w:cs="Times New Roman"/>
          <w:b/>
          <w:sz w:val="26"/>
          <w:szCs w:val="26"/>
        </w:rPr>
      </w:pPr>
      <w:r w:rsidRPr="009826CC">
        <w:rPr>
          <w:rFonts w:ascii="Times New Roman" w:eastAsia="Times New Roman" w:hAnsi="Times New Roman" w:cs="Times New Roman"/>
          <w:b/>
          <w:sz w:val="26"/>
          <w:szCs w:val="26"/>
        </w:rPr>
        <w:t>KHOÁ 202</w:t>
      </w:r>
      <w:r w:rsidR="00EE7D95">
        <w:rPr>
          <w:rFonts w:ascii="Times New Roman" w:eastAsia="Times New Roman" w:hAnsi="Times New Roman" w:cs="Times New Roman"/>
          <w:b/>
          <w:sz w:val="26"/>
          <w:szCs w:val="26"/>
        </w:rPr>
        <w:t>1</w:t>
      </w:r>
      <w:r w:rsidRPr="009826CC">
        <w:rPr>
          <w:rFonts w:ascii="Times New Roman" w:eastAsia="Times New Roman" w:hAnsi="Times New Roman" w:cs="Times New Roman"/>
          <w:b/>
          <w:sz w:val="26"/>
          <w:szCs w:val="26"/>
        </w:rPr>
        <w:t xml:space="preserve"> - 202</w:t>
      </w:r>
      <w:r w:rsidR="0084416C">
        <w:rPr>
          <w:rFonts w:ascii="Times New Roman" w:eastAsia="Times New Roman" w:hAnsi="Times New Roman" w:cs="Times New Roman"/>
          <w:b/>
          <w:sz w:val="26"/>
          <w:szCs w:val="26"/>
        </w:rPr>
        <w:t>5</w:t>
      </w:r>
    </w:p>
    <w:p w14:paraId="559F3557" w14:textId="362F642F" w:rsidR="00E663A1" w:rsidRPr="009826CC" w:rsidRDefault="00C86537" w:rsidP="00C86537">
      <w:pPr>
        <w:jc w:val="center"/>
        <w:rPr>
          <w:rFonts w:ascii="Times New Roman" w:eastAsia="Times New Roman" w:hAnsi="Times New Roman" w:cs="Times New Roman"/>
          <w:bCs/>
          <w:i/>
          <w:iCs/>
          <w:sz w:val="26"/>
          <w:szCs w:val="26"/>
        </w:rPr>
        <w:sectPr w:rsidR="00E663A1" w:rsidRPr="009826CC" w:rsidSect="00B347A3">
          <w:footerReference w:type="first" r:id="rId10"/>
          <w:pgSz w:w="11907" w:h="16840" w:code="9"/>
          <w:pgMar w:top="1134" w:right="1134" w:bottom="1134" w:left="1701" w:header="720" w:footer="720" w:gutter="0"/>
          <w:cols w:space="720"/>
          <w:docGrid w:linePitch="360"/>
        </w:sectPr>
      </w:pPr>
      <w:r w:rsidRPr="009826CC">
        <w:rPr>
          <w:rFonts w:ascii="Times New Roman" w:eastAsia="Times New Roman" w:hAnsi="Times New Roman" w:cs="Times New Roman"/>
          <w:bCs/>
          <w:i/>
          <w:iCs/>
          <w:sz w:val="26"/>
          <w:szCs w:val="26"/>
        </w:rPr>
        <w:t xml:space="preserve">Thành phố Hồ Chí Minh, tháng </w:t>
      </w:r>
      <w:r w:rsidR="006B64E2">
        <w:rPr>
          <w:rFonts w:ascii="Times New Roman" w:eastAsia="Times New Roman" w:hAnsi="Times New Roman" w:cs="Times New Roman"/>
          <w:bCs/>
          <w:i/>
          <w:iCs/>
          <w:sz w:val="26"/>
          <w:szCs w:val="26"/>
        </w:rPr>
        <w:t>12</w:t>
      </w:r>
      <w:r w:rsidRPr="009826CC">
        <w:rPr>
          <w:rFonts w:ascii="Times New Roman" w:eastAsia="Times New Roman" w:hAnsi="Times New Roman" w:cs="Times New Roman"/>
          <w:bCs/>
          <w:i/>
          <w:iCs/>
          <w:sz w:val="26"/>
          <w:szCs w:val="26"/>
        </w:rPr>
        <w:t xml:space="preserve"> năm 202</w:t>
      </w:r>
      <w:r>
        <w:rPr>
          <w:rFonts w:ascii="Times New Roman" w:eastAsia="Times New Roman" w:hAnsi="Times New Roman" w:cs="Times New Roman"/>
          <w:bCs/>
          <w:i/>
          <w:iCs/>
          <w:sz w:val="26"/>
          <w:szCs w:val="26"/>
        </w:rPr>
        <w:t>4</w:t>
      </w:r>
    </w:p>
    <w:p w14:paraId="29BEA1E4" w14:textId="77777777" w:rsidR="006C4EC5" w:rsidRDefault="006C4EC5" w:rsidP="00C74FC6">
      <w:pPr>
        <w:jc w:val="center"/>
        <w:rPr>
          <w:rFonts w:ascii="Times New Roman" w:hAnsi="Times New Roman" w:cs="Times New Roman"/>
          <w:b/>
          <w:bCs/>
          <w:sz w:val="26"/>
          <w:szCs w:val="26"/>
        </w:rPr>
        <w:sectPr w:rsidR="006C4EC5" w:rsidSect="00B347A3">
          <w:footerReference w:type="default" r:id="rId11"/>
          <w:pgSz w:w="11907" w:h="16840" w:code="9"/>
          <w:pgMar w:top="1134" w:right="1134" w:bottom="1134" w:left="1701" w:header="720" w:footer="720" w:gutter="0"/>
          <w:pgNumType w:fmt="lowerRoman"/>
          <w:cols w:num="2" w:space="720"/>
          <w:docGrid w:linePitch="360"/>
        </w:sectPr>
      </w:pPr>
    </w:p>
    <w:p w14:paraId="19C01629"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lastRenderedPageBreak/>
        <w:t>ĐH SƯ PHẠM KỸ THUẬT TP.HCM</w:t>
      </w:r>
    </w:p>
    <w:p w14:paraId="791EE012"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KHOA CNTT</w:t>
      </w:r>
    </w:p>
    <w:p w14:paraId="30870B70"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w:t>
      </w:r>
    </w:p>
    <w:p w14:paraId="47CE9158"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CỘNG HOÀ XÃ HỘI CHỦ NGHĨA VIỆT NAM</w:t>
      </w:r>
    </w:p>
    <w:p w14:paraId="5AAAA5A6" w14:textId="77777777" w:rsidR="00252775" w:rsidRPr="009826CC" w:rsidRDefault="00252775" w:rsidP="00C74FC6">
      <w:pPr>
        <w:jc w:val="center"/>
        <w:rPr>
          <w:rFonts w:ascii="Times New Roman" w:hAnsi="Times New Roman" w:cs="Times New Roman"/>
          <w:b/>
          <w:bCs/>
          <w:sz w:val="26"/>
          <w:szCs w:val="26"/>
        </w:rPr>
        <w:sectPr w:rsidR="00252775" w:rsidRPr="009826CC" w:rsidSect="006C4EC5">
          <w:footerReference w:type="default" r:id="rId12"/>
          <w:pgSz w:w="11907" w:h="16840" w:code="9"/>
          <w:pgMar w:top="1134" w:right="1134" w:bottom="1134" w:left="1701" w:header="720" w:footer="720" w:gutter="0"/>
          <w:pgNumType w:fmt="lowerRoman" w:start="1"/>
          <w:cols w:num="2" w:space="720"/>
          <w:docGrid w:linePitch="360"/>
        </w:sectPr>
      </w:pPr>
      <w:r w:rsidRPr="009826CC">
        <w:rPr>
          <w:rFonts w:ascii="Times New Roman" w:hAnsi="Times New Roman" w:cs="Times New Roman"/>
          <w:b/>
          <w:bCs/>
          <w:sz w:val="26"/>
          <w:szCs w:val="26"/>
        </w:rPr>
        <w:t>Độc Lập – Tự Do – Hạnh Phúc</w:t>
      </w:r>
      <w:r w:rsidRPr="009826CC">
        <w:rPr>
          <w:rFonts w:ascii="Times New Roman" w:hAnsi="Times New Roman" w:cs="Times New Roman"/>
          <w:b/>
          <w:bCs/>
          <w:sz w:val="26"/>
          <w:szCs w:val="26"/>
        </w:rPr>
        <w:br/>
        <w:t>******</w:t>
      </w:r>
    </w:p>
    <w:p w14:paraId="5FA1B27C" w14:textId="77777777" w:rsidR="00252775" w:rsidRPr="009826CC" w:rsidRDefault="00252775" w:rsidP="00C74FC6">
      <w:pPr>
        <w:pStyle w:val="Heading1"/>
        <w:rPr>
          <w:rFonts w:cs="Times New Roman"/>
          <w:sz w:val="26"/>
          <w:szCs w:val="26"/>
          <w:lang w:val="en-US"/>
        </w:rPr>
      </w:pPr>
      <w:bookmarkStart w:id="1" w:name="_Toc138942422"/>
      <w:bookmarkStart w:id="2" w:name="_Toc139289655"/>
      <w:bookmarkStart w:id="3" w:name="_Toc154327251"/>
      <w:bookmarkStart w:id="4" w:name="_Toc154412173"/>
      <w:bookmarkStart w:id="5" w:name="_Toc154412219"/>
      <w:bookmarkStart w:id="6" w:name="_Toc184671813"/>
      <w:r w:rsidRPr="009826CC">
        <w:rPr>
          <w:rFonts w:cs="Times New Roman"/>
          <w:sz w:val="26"/>
          <w:szCs w:val="26"/>
          <w:lang w:val="en-US"/>
        </w:rPr>
        <w:t>PHIẾU NHẬN XÉT CỦA GIÁO VIÊN HƯỚNG DẪN</w:t>
      </w:r>
      <w:bookmarkEnd w:id="1"/>
      <w:bookmarkEnd w:id="2"/>
      <w:bookmarkEnd w:id="3"/>
      <w:bookmarkEnd w:id="4"/>
      <w:bookmarkEnd w:id="5"/>
      <w:bookmarkEnd w:id="6"/>
    </w:p>
    <w:p w14:paraId="4BE50A56" w14:textId="77777777" w:rsidR="00DA2C87" w:rsidRDefault="00DA2C87" w:rsidP="00DA2C87">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Pr>
          <w:rFonts w:ascii="Times New Roman" w:hAnsi="Times New Roman" w:cs="Times New Roman"/>
          <w:sz w:val="26"/>
          <w:szCs w:val="26"/>
        </w:rPr>
        <w:t xml:space="preserve"> 1</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Hoàng Đình Minh Thông</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21110929</w:t>
      </w:r>
    </w:p>
    <w:p w14:paraId="2CCA726A" w14:textId="77777777" w:rsidR="00DA2C87" w:rsidRDefault="00DA2C87" w:rsidP="00DA2C87">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Pr>
          <w:rFonts w:ascii="Times New Roman" w:hAnsi="Times New Roman" w:cs="Times New Roman"/>
          <w:sz w:val="26"/>
          <w:szCs w:val="26"/>
        </w:rPr>
        <w:t xml:space="preserve"> 2</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Lê Bá Điền</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21110421</w:t>
      </w:r>
    </w:p>
    <w:p w14:paraId="67ADC735" w14:textId="4943432F"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Khoa: </w:t>
      </w:r>
      <w:r w:rsidRPr="009826CC">
        <w:rPr>
          <w:rFonts w:ascii="Times New Roman" w:hAnsi="Times New Roman" w:cs="Times New Roman"/>
          <w:b/>
          <w:bCs/>
          <w:sz w:val="26"/>
          <w:szCs w:val="26"/>
        </w:rPr>
        <w:t>Công Nghệ Thông Tin</w:t>
      </w:r>
    </w:p>
    <w:p w14:paraId="10C02F32" w14:textId="77777777"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Chuyên ngành: </w:t>
      </w:r>
      <w:r w:rsidRPr="009826CC">
        <w:rPr>
          <w:rFonts w:ascii="Times New Roman" w:hAnsi="Times New Roman" w:cs="Times New Roman"/>
          <w:b/>
          <w:bCs/>
          <w:sz w:val="26"/>
          <w:szCs w:val="26"/>
        </w:rPr>
        <w:t>Công Nghệ Phần Mềm</w:t>
      </w:r>
    </w:p>
    <w:p w14:paraId="37DF5D11" w14:textId="2E2E2B06"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Tên đề tài: </w:t>
      </w:r>
      <w:r w:rsidR="009F0984">
        <w:rPr>
          <w:rFonts w:ascii="Times New Roman" w:hAnsi="Times New Roman" w:cs="Times New Roman"/>
          <w:b/>
          <w:bCs/>
          <w:sz w:val="26"/>
          <w:szCs w:val="26"/>
        </w:rPr>
        <w:t>Hệ thống quản lý công việc nhóm</w:t>
      </w:r>
    </w:p>
    <w:p w14:paraId="0F022F18" w14:textId="2455A525"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Họ và tên giảng viên hướng dẫn: </w:t>
      </w:r>
      <w:r w:rsidRPr="009826CC">
        <w:rPr>
          <w:rFonts w:ascii="Times New Roman" w:hAnsi="Times New Roman" w:cs="Times New Roman"/>
          <w:b/>
          <w:bCs/>
          <w:sz w:val="26"/>
          <w:szCs w:val="26"/>
        </w:rPr>
        <w:t xml:space="preserve">TS. </w:t>
      </w:r>
      <w:r w:rsidR="009F0984">
        <w:rPr>
          <w:rFonts w:ascii="Times New Roman" w:hAnsi="Times New Roman" w:cs="Times New Roman"/>
          <w:b/>
          <w:bCs/>
          <w:sz w:val="26"/>
          <w:szCs w:val="26"/>
        </w:rPr>
        <w:t>Lê Vĩnh Thịnh</w:t>
      </w:r>
    </w:p>
    <w:p w14:paraId="61D55DFE" w14:textId="77777777" w:rsidR="00252775" w:rsidRPr="009826CC" w:rsidRDefault="00252775" w:rsidP="00C74FC6">
      <w:pPr>
        <w:tabs>
          <w:tab w:val="right" w:pos="9072"/>
        </w:tabs>
        <w:jc w:val="center"/>
        <w:rPr>
          <w:rFonts w:ascii="Times New Roman" w:hAnsi="Times New Roman" w:cs="Times New Roman"/>
          <w:b/>
          <w:bCs/>
          <w:sz w:val="26"/>
          <w:szCs w:val="26"/>
        </w:rPr>
      </w:pPr>
      <w:r w:rsidRPr="009826CC">
        <w:rPr>
          <w:rFonts w:ascii="Times New Roman" w:hAnsi="Times New Roman" w:cs="Times New Roman"/>
          <w:b/>
          <w:bCs/>
          <w:sz w:val="26"/>
          <w:szCs w:val="26"/>
        </w:rPr>
        <w:t>NHẬN XÉT CỦA GIẢNG VIÊN</w:t>
      </w:r>
    </w:p>
    <w:p w14:paraId="5183D4E8"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Về nội dung đề tài và khối lượng thực hiện:</w:t>
      </w:r>
    </w:p>
    <w:p w14:paraId="498B96E1"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B282456"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1E06AE9E"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1659FCB"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32AFF1A8"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22D69BBE"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Ưu điểm:</w:t>
      </w:r>
    </w:p>
    <w:p w14:paraId="1E21819C"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675F4A3"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7636BA76"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r w:rsidRPr="009826CC">
        <w:rPr>
          <w:rFonts w:ascii="Times New Roman" w:hAnsi="Times New Roman" w:cs="Times New Roman"/>
          <w:sz w:val="26"/>
          <w:szCs w:val="26"/>
        </w:rPr>
        <w:tab/>
      </w:r>
    </w:p>
    <w:p w14:paraId="2C9C2DA1"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7E8F32CE"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Khuyết điểm:</w:t>
      </w:r>
    </w:p>
    <w:p w14:paraId="569D0750"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612E7947"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lastRenderedPageBreak/>
        <w:tab/>
      </w:r>
    </w:p>
    <w:p w14:paraId="4EEF843D"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55B10421"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2F85C61"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CFCA86B"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Đề nghị cho bảo vệ hay không?</w:t>
      </w:r>
    </w:p>
    <w:p w14:paraId="53D5C6AC"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4B338EFD"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14015AA7"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12FF6ADF"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6BB3BB4F"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6925BEC8"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Đánh giá loại:</w:t>
      </w:r>
    </w:p>
    <w:p w14:paraId="6814ECE0"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5D02EA3"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1E99CDDA"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D7AE53D"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3EB8FBC0"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599EBD21" w14:textId="77777777" w:rsidR="00252775" w:rsidRPr="009826CC" w:rsidRDefault="00252775" w:rsidP="009A2C78">
      <w:pPr>
        <w:pStyle w:val="ListParagraph"/>
        <w:numPr>
          <w:ilvl w:val="0"/>
          <w:numId w:val="8"/>
        </w:numPr>
        <w:tabs>
          <w:tab w:val="right" w:pos="9072"/>
        </w:tabs>
        <w:jc w:val="left"/>
        <w:rPr>
          <w:rFonts w:cs="Times New Roman"/>
          <w:szCs w:val="26"/>
          <w:lang w:val="en-US"/>
        </w:rPr>
      </w:pPr>
      <w:r w:rsidRPr="009826CC">
        <w:rPr>
          <w:rFonts w:cs="Times New Roman"/>
          <w:szCs w:val="26"/>
          <w:lang w:val="en-US"/>
        </w:rPr>
        <w:t>Điểm:</w:t>
      </w:r>
    </w:p>
    <w:p w14:paraId="39CA86A9"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299CDBE9"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01AD3D4F"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6E15B3FF" w14:textId="77777777" w:rsidR="00252775" w:rsidRPr="009826CC" w:rsidRDefault="00252775" w:rsidP="009A2C78">
      <w:pPr>
        <w:tabs>
          <w:tab w:val="left" w:leader="dot" w:pos="9072"/>
        </w:tabs>
        <w:spacing w:line="360" w:lineRule="auto"/>
        <w:rPr>
          <w:rFonts w:ascii="Times New Roman" w:hAnsi="Times New Roman" w:cs="Times New Roman"/>
          <w:sz w:val="26"/>
          <w:szCs w:val="26"/>
        </w:rPr>
      </w:pPr>
      <w:r w:rsidRPr="009826CC">
        <w:rPr>
          <w:rFonts w:ascii="Times New Roman" w:hAnsi="Times New Roman" w:cs="Times New Roman"/>
          <w:sz w:val="26"/>
          <w:szCs w:val="26"/>
        </w:rPr>
        <w:tab/>
      </w:r>
    </w:p>
    <w:p w14:paraId="16C01802" w14:textId="294FA3A6" w:rsidR="00252775" w:rsidRPr="009826CC" w:rsidRDefault="00252775" w:rsidP="00C74FC6">
      <w:pPr>
        <w:tabs>
          <w:tab w:val="left" w:leader="dot" w:pos="9072"/>
        </w:tabs>
        <w:jc w:val="right"/>
        <w:rPr>
          <w:rFonts w:ascii="Times New Roman" w:hAnsi="Times New Roman" w:cs="Times New Roman"/>
          <w:i/>
          <w:iCs/>
          <w:sz w:val="26"/>
          <w:szCs w:val="26"/>
        </w:rPr>
      </w:pPr>
      <w:r w:rsidRPr="009826CC">
        <w:rPr>
          <w:rFonts w:ascii="Times New Roman" w:hAnsi="Times New Roman" w:cs="Times New Roman"/>
          <w:i/>
          <w:iCs/>
          <w:sz w:val="26"/>
          <w:szCs w:val="26"/>
        </w:rPr>
        <w:t>Thành phố Hồ Chí Minh, ngày … tháng ... năm 202</w:t>
      </w:r>
      <w:r w:rsidR="00C86537">
        <w:rPr>
          <w:rFonts w:ascii="Times New Roman" w:hAnsi="Times New Roman" w:cs="Times New Roman"/>
          <w:i/>
          <w:iCs/>
          <w:sz w:val="26"/>
          <w:szCs w:val="26"/>
        </w:rPr>
        <w:t>4</w:t>
      </w:r>
    </w:p>
    <w:p w14:paraId="6265CE01" w14:textId="77777777" w:rsidR="00252775" w:rsidRPr="009826CC" w:rsidRDefault="00252775" w:rsidP="00C74FC6">
      <w:pPr>
        <w:jc w:val="right"/>
        <w:rPr>
          <w:rFonts w:ascii="Times New Roman" w:hAnsi="Times New Roman" w:cs="Times New Roman"/>
          <w:b/>
          <w:bCs/>
          <w:i/>
          <w:iCs/>
          <w:sz w:val="26"/>
          <w:szCs w:val="26"/>
        </w:rPr>
      </w:pPr>
      <w:r w:rsidRPr="009826CC">
        <w:rPr>
          <w:rFonts w:ascii="Times New Roman" w:hAnsi="Times New Roman" w:cs="Times New Roman"/>
          <w:b/>
          <w:bCs/>
          <w:i/>
          <w:iCs/>
          <w:sz w:val="26"/>
          <w:szCs w:val="26"/>
        </w:rPr>
        <w:t>Giảng viên hướng dẫn</w:t>
      </w:r>
    </w:p>
    <w:p w14:paraId="7D86EFE2" w14:textId="77777777" w:rsidR="00252775" w:rsidRDefault="00252775" w:rsidP="009F0984">
      <w:pPr>
        <w:rPr>
          <w:rFonts w:ascii="Times New Roman" w:hAnsi="Times New Roman" w:cs="Times New Roman"/>
          <w:b/>
          <w:bCs/>
          <w:i/>
          <w:iCs/>
          <w:sz w:val="26"/>
          <w:szCs w:val="26"/>
        </w:rPr>
      </w:pPr>
    </w:p>
    <w:p w14:paraId="38A507DC" w14:textId="77777777" w:rsidR="009F0984" w:rsidRDefault="009F0984" w:rsidP="009F0984">
      <w:pPr>
        <w:rPr>
          <w:rFonts w:ascii="Times New Roman" w:hAnsi="Times New Roman" w:cs="Times New Roman"/>
          <w:b/>
          <w:bCs/>
          <w:i/>
          <w:iCs/>
          <w:sz w:val="26"/>
          <w:szCs w:val="26"/>
        </w:rPr>
      </w:pPr>
    </w:p>
    <w:p w14:paraId="4FDD5EA9" w14:textId="77777777" w:rsidR="009F0984" w:rsidRPr="009826CC" w:rsidRDefault="009F0984" w:rsidP="009F0984">
      <w:pPr>
        <w:rPr>
          <w:rFonts w:ascii="Times New Roman" w:hAnsi="Times New Roman" w:cs="Times New Roman"/>
          <w:b/>
          <w:bCs/>
          <w:i/>
          <w:iCs/>
          <w:sz w:val="26"/>
          <w:szCs w:val="26"/>
        </w:rPr>
      </w:pPr>
    </w:p>
    <w:p w14:paraId="3CAD9F9F" w14:textId="4814D5DE" w:rsidR="00252775" w:rsidRPr="009826CC" w:rsidRDefault="00252775" w:rsidP="00C74FC6">
      <w:pPr>
        <w:ind w:firstLine="520"/>
        <w:jc w:val="right"/>
        <w:rPr>
          <w:rFonts w:ascii="Times New Roman" w:hAnsi="Times New Roman" w:cs="Times New Roman"/>
          <w:b/>
          <w:bCs/>
          <w:i/>
          <w:iCs/>
          <w:sz w:val="26"/>
          <w:szCs w:val="26"/>
        </w:rPr>
      </w:pPr>
      <w:r w:rsidRPr="009826CC">
        <w:rPr>
          <w:rFonts w:ascii="Times New Roman" w:hAnsi="Times New Roman" w:cs="Times New Roman"/>
          <w:b/>
          <w:bCs/>
          <w:i/>
          <w:iCs/>
          <w:sz w:val="26"/>
          <w:szCs w:val="26"/>
        </w:rPr>
        <w:t xml:space="preserve">TS. </w:t>
      </w:r>
      <w:r w:rsidR="009F0984">
        <w:rPr>
          <w:rFonts w:ascii="Times New Roman" w:hAnsi="Times New Roman" w:cs="Times New Roman"/>
          <w:b/>
          <w:bCs/>
          <w:i/>
          <w:iCs/>
          <w:sz w:val="26"/>
          <w:szCs w:val="26"/>
        </w:rPr>
        <w:t>LÊ VĨNH THỊNH</w:t>
      </w:r>
    </w:p>
    <w:p w14:paraId="6BD16D9A" w14:textId="77777777" w:rsidR="00252775" w:rsidRPr="009826CC" w:rsidRDefault="00252775" w:rsidP="00C74FC6">
      <w:pPr>
        <w:rPr>
          <w:rFonts w:ascii="Times New Roman" w:hAnsi="Times New Roman" w:cs="Times New Roman"/>
          <w:b/>
          <w:bCs/>
          <w:sz w:val="26"/>
          <w:szCs w:val="26"/>
        </w:rPr>
        <w:sectPr w:rsidR="00252775" w:rsidRPr="009826CC" w:rsidSect="00B347A3">
          <w:type w:val="continuous"/>
          <w:pgSz w:w="11907" w:h="16840" w:code="9"/>
          <w:pgMar w:top="1134" w:right="1134" w:bottom="1134" w:left="1701" w:header="720" w:footer="720" w:gutter="0"/>
          <w:pgNumType w:fmt="lowerRoman"/>
          <w:cols w:space="720"/>
          <w:docGrid w:linePitch="360"/>
        </w:sectPr>
      </w:pPr>
    </w:p>
    <w:p w14:paraId="5C669ACA"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lastRenderedPageBreak/>
        <w:t>ĐH SƯ PHẠM KỸ THUẬT TP.HCM</w:t>
      </w:r>
    </w:p>
    <w:p w14:paraId="674D1C4F"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KHOA CNTT</w:t>
      </w:r>
    </w:p>
    <w:p w14:paraId="1443F63E"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w:t>
      </w:r>
    </w:p>
    <w:p w14:paraId="0E4A5F73"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t>CỘNG HOÀ XÃ HỘI CHỦ NGHĨA VIỆT NAM</w:t>
      </w:r>
    </w:p>
    <w:p w14:paraId="563C77B9" w14:textId="77777777" w:rsidR="00252775" w:rsidRPr="009826CC" w:rsidRDefault="00252775" w:rsidP="00C74FC6">
      <w:pPr>
        <w:tabs>
          <w:tab w:val="left" w:leader="underscore" w:pos="9072"/>
        </w:tabs>
        <w:jc w:val="center"/>
        <w:rPr>
          <w:rFonts w:ascii="Times New Roman" w:hAnsi="Times New Roman" w:cs="Times New Roman"/>
          <w:b/>
          <w:bCs/>
          <w:sz w:val="26"/>
          <w:szCs w:val="26"/>
        </w:rPr>
        <w:sectPr w:rsidR="00252775" w:rsidRPr="009826CC" w:rsidSect="00B347A3">
          <w:pgSz w:w="11907" w:h="16840" w:code="9"/>
          <w:pgMar w:top="1134" w:right="1134" w:bottom="1134" w:left="1701" w:header="720" w:footer="720" w:gutter="0"/>
          <w:pgNumType w:fmt="lowerRoman"/>
          <w:cols w:num="2" w:space="720"/>
          <w:docGrid w:linePitch="360"/>
        </w:sectPr>
      </w:pPr>
      <w:r w:rsidRPr="009826CC">
        <w:rPr>
          <w:rFonts w:ascii="Times New Roman" w:hAnsi="Times New Roman" w:cs="Times New Roman"/>
          <w:b/>
          <w:bCs/>
          <w:sz w:val="26"/>
          <w:szCs w:val="26"/>
        </w:rPr>
        <w:t>Độc Lập – Tự Do – Hạnh Phúc</w:t>
      </w:r>
      <w:r w:rsidRPr="009826CC">
        <w:rPr>
          <w:rFonts w:ascii="Times New Roman" w:hAnsi="Times New Roman" w:cs="Times New Roman"/>
          <w:b/>
          <w:bCs/>
          <w:sz w:val="26"/>
          <w:szCs w:val="26"/>
        </w:rPr>
        <w:br/>
        <w:t>******</w:t>
      </w:r>
    </w:p>
    <w:p w14:paraId="68C9CFD8" w14:textId="77777777" w:rsidR="00252775" w:rsidRPr="009826CC" w:rsidRDefault="00252775" w:rsidP="004C0240">
      <w:pPr>
        <w:pStyle w:val="Heading1"/>
        <w:rPr>
          <w:rFonts w:cs="Times New Roman"/>
          <w:sz w:val="26"/>
          <w:szCs w:val="26"/>
          <w:lang w:val="en-US"/>
        </w:rPr>
      </w:pPr>
      <w:bookmarkStart w:id="7" w:name="_Toc138942423"/>
      <w:bookmarkStart w:id="8" w:name="_Toc139289656"/>
      <w:bookmarkStart w:id="9" w:name="_Toc154327252"/>
      <w:bookmarkStart w:id="10" w:name="_Toc154412174"/>
      <w:bookmarkStart w:id="11" w:name="_Toc154412220"/>
      <w:bookmarkStart w:id="12" w:name="_Toc184671814"/>
      <w:r w:rsidRPr="009826CC">
        <w:rPr>
          <w:rFonts w:cs="Times New Roman"/>
          <w:sz w:val="26"/>
          <w:szCs w:val="26"/>
          <w:lang w:val="en-US"/>
        </w:rPr>
        <w:t>PHIẾU NHẬN XÉT CỦA GIÁO VIÊN PHẢN BIỆN</w:t>
      </w:r>
      <w:bookmarkEnd w:id="7"/>
      <w:bookmarkEnd w:id="8"/>
      <w:bookmarkEnd w:id="9"/>
      <w:bookmarkEnd w:id="10"/>
      <w:bookmarkEnd w:id="11"/>
      <w:bookmarkEnd w:id="12"/>
    </w:p>
    <w:p w14:paraId="4099212A" w14:textId="77777777" w:rsidR="00DA2C87" w:rsidRDefault="00DA2C87" w:rsidP="00DA2C87">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Pr>
          <w:rFonts w:ascii="Times New Roman" w:hAnsi="Times New Roman" w:cs="Times New Roman"/>
          <w:sz w:val="26"/>
          <w:szCs w:val="26"/>
        </w:rPr>
        <w:t xml:space="preserve"> 1</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Hoàng Đình Minh Thông</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21110929</w:t>
      </w:r>
    </w:p>
    <w:p w14:paraId="4D9A271E" w14:textId="77777777" w:rsidR="00DA2C87" w:rsidRDefault="00DA2C87" w:rsidP="00DA2C87">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Pr>
          <w:rFonts w:ascii="Times New Roman" w:hAnsi="Times New Roman" w:cs="Times New Roman"/>
          <w:sz w:val="26"/>
          <w:szCs w:val="26"/>
        </w:rPr>
        <w:t xml:space="preserve"> 2</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Lê Bá Điền</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21110421</w:t>
      </w:r>
    </w:p>
    <w:p w14:paraId="66F41DAB" w14:textId="77777777"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Khoa: </w:t>
      </w:r>
      <w:r w:rsidRPr="009826CC">
        <w:rPr>
          <w:rFonts w:ascii="Times New Roman" w:hAnsi="Times New Roman" w:cs="Times New Roman"/>
          <w:b/>
          <w:bCs/>
          <w:sz w:val="26"/>
          <w:szCs w:val="26"/>
        </w:rPr>
        <w:t>Công Nghệ Thông Tin</w:t>
      </w:r>
    </w:p>
    <w:p w14:paraId="3E2326B4" w14:textId="77777777"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Chuyên ngành: </w:t>
      </w:r>
      <w:r w:rsidRPr="009826CC">
        <w:rPr>
          <w:rFonts w:ascii="Times New Roman" w:hAnsi="Times New Roman" w:cs="Times New Roman"/>
          <w:b/>
          <w:bCs/>
          <w:sz w:val="26"/>
          <w:szCs w:val="26"/>
        </w:rPr>
        <w:t>Công Nghệ Phần Mềm</w:t>
      </w:r>
    </w:p>
    <w:p w14:paraId="65908B59" w14:textId="68D3F483"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Tên đề tài: </w:t>
      </w:r>
      <w:r w:rsidR="009F0984">
        <w:rPr>
          <w:rFonts w:ascii="Times New Roman" w:hAnsi="Times New Roman" w:cs="Times New Roman"/>
          <w:b/>
          <w:bCs/>
          <w:sz w:val="26"/>
          <w:szCs w:val="26"/>
        </w:rPr>
        <w:t>Hệ Thống Quản Lý Công Việc Nhóm</w:t>
      </w:r>
    </w:p>
    <w:p w14:paraId="753ECBDE" w14:textId="4780ECA3" w:rsidR="00252775" w:rsidRPr="009826CC" w:rsidRDefault="00252775" w:rsidP="009A2C78">
      <w:pPr>
        <w:tabs>
          <w:tab w:val="right" w:pos="9072"/>
        </w:tabs>
        <w:spacing w:line="360" w:lineRule="auto"/>
        <w:jc w:val="both"/>
        <w:rPr>
          <w:rFonts w:ascii="Times New Roman" w:hAnsi="Times New Roman" w:cs="Times New Roman"/>
          <w:b/>
          <w:bCs/>
          <w:sz w:val="26"/>
          <w:szCs w:val="26"/>
        </w:rPr>
      </w:pPr>
      <w:r w:rsidRPr="009826CC">
        <w:rPr>
          <w:rFonts w:ascii="Times New Roman" w:hAnsi="Times New Roman" w:cs="Times New Roman"/>
          <w:sz w:val="26"/>
          <w:szCs w:val="26"/>
        </w:rPr>
        <w:t xml:space="preserve">Họ và tên giảng viên phản biện: </w:t>
      </w:r>
      <w:r w:rsidR="009107CB" w:rsidRPr="009107CB">
        <w:rPr>
          <w:rFonts w:ascii="Times New Roman" w:hAnsi="Times New Roman" w:cs="Times New Roman"/>
          <w:b/>
          <w:bCs/>
          <w:sz w:val="26"/>
          <w:szCs w:val="26"/>
        </w:rPr>
        <w:t xml:space="preserve">TS. </w:t>
      </w:r>
      <w:r w:rsidR="00A34C79">
        <w:rPr>
          <w:rFonts w:ascii="Times New Roman" w:hAnsi="Times New Roman" w:cs="Times New Roman"/>
          <w:b/>
          <w:bCs/>
          <w:sz w:val="26"/>
          <w:szCs w:val="26"/>
        </w:rPr>
        <w:t>Huỳnh Xuân Phụng</w:t>
      </w:r>
    </w:p>
    <w:p w14:paraId="051FEB21" w14:textId="77777777" w:rsidR="00252775" w:rsidRPr="009826CC" w:rsidRDefault="00252775" w:rsidP="004C0240">
      <w:pPr>
        <w:tabs>
          <w:tab w:val="right" w:pos="9072"/>
        </w:tabs>
        <w:jc w:val="center"/>
        <w:rPr>
          <w:rFonts w:ascii="Times New Roman" w:hAnsi="Times New Roman" w:cs="Times New Roman"/>
          <w:b/>
          <w:bCs/>
          <w:sz w:val="26"/>
          <w:szCs w:val="26"/>
        </w:rPr>
      </w:pPr>
      <w:r w:rsidRPr="009826CC">
        <w:rPr>
          <w:rFonts w:ascii="Times New Roman" w:hAnsi="Times New Roman" w:cs="Times New Roman"/>
          <w:b/>
          <w:bCs/>
          <w:sz w:val="26"/>
          <w:szCs w:val="26"/>
        </w:rPr>
        <w:t>NHẬN XÉT CỦA GIẢNG VIÊN</w:t>
      </w:r>
    </w:p>
    <w:p w14:paraId="348BFE9F"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Về nội dung đề tài và khối lượng thực hiện:</w:t>
      </w:r>
    </w:p>
    <w:p w14:paraId="79B3E4FD"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0564A5D7"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013ADA30"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49D115F0"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7543825C"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39ECF77D"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Ưu điểm:</w:t>
      </w:r>
    </w:p>
    <w:p w14:paraId="52DF37D2"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586D6315"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777EF6C4"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r w:rsidRPr="009826CC">
        <w:rPr>
          <w:rFonts w:ascii="Times New Roman" w:hAnsi="Times New Roman" w:cs="Times New Roman"/>
          <w:sz w:val="26"/>
          <w:szCs w:val="26"/>
        </w:rPr>
        <w:tab/>
      </w:r>
    </w:p>
    <w:p w14:paraId="5CCDAABF"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591C50CE"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Khuyết điểm:</w:t>
      </w:r>
    </w:p>
    <w:p w14:paraId="2E54CC7F"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0635FFED"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lastRenderedPageBreak/>
        <w:tab/>
      </w:r>
    </w:p>
    <w:p w14:paraId="60A7EE21"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25674952"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0674A6C2"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442E1D65"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Đề nghị cho bảo vệ hay không?</w:t>
      </w:r>
    </w:p>
    <w:p w14:paraId="382A7905"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507179AD"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2C55B8EA"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6FA3C564"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78D88C1B"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2683CE8A"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Đánh giá loại:</w:t>
      </w:r>
    </w:p>
    <w:p w14:paraId="299738CF"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296B2B47"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0F68009D"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23EC34E5"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37B5EEF6"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599D2EEE" w14:textId="77777777" w:rsidR="00252775" w:rsidRPr="009826CC" w:rsidRDefault="00252775" w:rsidP="00674A68">
      <w:pPr>
        <w:pStyle w:val="ListParagraph"/>
        <w:numPr>
          <w:ilvl w:val="0"/>
          <w:numId w:val="9"/>
        </w:numPr>
        <w:tabs>
          <w:tab w:val="right" w:pos="9072"/>
        </w:tabs>
        <w:ind w:left="360"/>
        <w:rPr>
          <w:rFonts w:cs="Times New Roman"/>
          <w:szCs w:val="26"/>
          <w:lang w:val="en-US"/>
        </w:rPr>
      </w:pPr>
      <w:r w:rsidRPr="009826CC">
        <w:rPr>
          <w:rFonts w:cs="Times New Roman"/>
          <w:szCs w:val="26"/>
          <w:lang w:val="en-US"/>
        </w:rPr>
        <w:t>Điểm:</w:t>
      </w:r>
    </w:p>
    <w:p w14:paraId="7E1E38F3"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687BAFF8"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6C1ABA4C"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5869E374" w14:textId="77777777" w:rsidR="00252775" w:rsidRPr="009826CC" w:rsidRDefault="00252775" w:rsidP="009A2C78">
      <w:pPr>
        <w:tabs>
          <w:tab w:val="left" w:leader="dot" w:pos="9072"/>
        </w:tabs>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ab/>
      </w:r>
    </w:p>
    <w:p w14:paraId="685385B7" w14:textId="67D99A47" w:rsidR="00252775" w:rsidRPr="009826CC" w:rsidRDefault="00252775" w:rsidP="009A2C78">
      <w:pPr>
        <w:tabs>
          <w:tab w:val="left" w:leader="dot" w:pos="9072"/>
        </w:tabs>
        <w:spacing w:line="360" w:lineRule="auto"/>
        <w:jc w:val="right"/>
        <w:rPr>
          <w:rFonts w:ascii="Times New Roman" w:hAnsi="Times New Roman" w:cs="Times New Roman"/>
          <w:i/>
          <w:iCs/>
          <w:sz w:val="26"/>
          <w:szCs w:val="26"/>
        </w:rPr>
      </w:pPr>
      <w:r w:rsidRPr="009826CC">
        <w:rPr>
          <w:rFonts w:ascii="Times New Roman" w:hAnsi="Times New Roman" w:cs="Times New Roman"/>
          <w:i/>
          <w:iCs/>
          <w:sz w:val="26"/>
          <w:szCs w:val="26"/>
        </w:rPr>
        <w:t>Thành phố Hồ Chí Minh, ngày … tháng ... năm 202</w:t>
      </w:r>
      <w:r w:rsidR="00C86537">
        <w:rPr>
          <w:rFonts w:ascii="Times New Roman" w:hAnsi="Times New Roman" w:cs="Times New Roman"/>
          <w:i/>
          <w:iCs/>
          <w:sz w:val="26"/>
          <w:szCs w:val="26"/>
        </w:rPr>
        <w:t>4</w:t>
      </w:r>
    </w:p>
    <w:p w14:paraId="673D9AEA" w14:textId="77777777" w:rsidR="00252775" w:rsidRPr="009826CC" w:rsidRDefault="00252775" w:rsidP="009A2C78">
      <w:pPr>
        <w:spacing w:line="360" w:lineRule="auto"/>
        <w:jc w:val="right"/>
        <w:rPr>
          <w:rFonts w:ascii="Times New Roman" w:hAnsi="Times New Roman" w:cs="Times New Roman"/>
          <w:b/>
          <w:bCs/>
          <w:i/>
          <w:iCs/>
          <w:sz w:val="26"/>
          <w:szCs w:val="26"/>
        </w:rPr>
      </w:pPr>
      <w:r w:rsidRPr="009826CC">
        <w:rPr>
          <w:rFonts w:ascii="Times New Roman" w:hAnsi="Times New Roman" w:cs="Times New Roman"/>
          <w:b/>
          <w:bCs/>
          <w:i/>
          <w:iCs/>
          <w:sz w:val="26"/>
          <w:szCs w:val="26"/>
        </w:rPr>
        <w:t>Giảng viên phản biện</w:t>
      </w:r>
    </w:p>
    <w:p w14:paraId="416CF041" w14:textId="77777777" w:rsidR="00252775" w:rsidRPr="009826CC" w:rsidRDefault="00252775" w:rsidP="00C74FC6">
      <w:pPr>
        <w:jc w:val="right"/>
        <w:rPr>
          <w:rFonts w:ascii="Times New Roman" w:hAnsi="Times New Roman" w:cs="Times New Roman"/>
          <w:b/>
          <w:bCs/>
          <w:i/>
          <w:iCs/>
          <w:sz w:val="26"/>
          <w:szCs w:val="26"/>
        </w:rPr>
      </w:pPr>
    </w:p>
    <w:p w14:paraId="0B49C103" w14:textId="77777777" w:rsidR="00252775" w:rsidRDefault="00252775" w:rsidP="00C74FC6">
      <w:pPr>
        <w:jc w:val="right"/>
        <w:rPr>
          <w:rFonts w:ascii="Times New Roman" w:hAnsi="Times New Roman" w:cs="Times New Roman"/>
          <w:b/>
          <w:bCs/>
          <w:i/>
          <w:iCs/>
          <w:sz w:val="26"/>
          <w:szCs w:val="26"/>
        </w:rPr>
      </w:pPr>
    </w:p>
    <w:p w14:paraId="5B00C58A" w14:textId="6902156B" w:rsidR="009107CB" w:rsidRPr="009107CB" w:rsidRDefault="009107CB" w:rsidP="00C74FC6">
      <w:pPr>
        <w:jc w:val="right"/>
        <w:rPr>
          <w:rFonts w:ascii="Times New Roman" w:hAnsi="Times New Roman" w:cs="Times New Roman"/>
          <w:b/>
          <w:bCs/>
          <w:i/>
          <w:iCs/>
          <w:sz w:val="26"/>
          <w:szCs w:val="26"/>
        </w:rPr>
      </w:pPr>
      <w:r w:rsidRPr="009107CB">
        <w:rPr>
          <w:rFonts w:ascii="Times New Roman" w:hAnsi="Times New Roman" w:cs="Times New Roman"/>
          <w:b/>
          <w:bCs/>
          <w:i/>
          <w:iCs/>
          <w:sz w:val="26"/>
          <w:szCs w:val="26"/>
        </w:rPr>
        <w:t xml:space="preserve">TS. </w:t>
      </w:r>
      <w:r w:rsidR="00A34C79">
        <w:rPr>
          <w:rFonts w:ascii="Times New Roman" w:hAnsi="Times New Roman" w:cs="Times New Roman"/>
          <w:b/>
          <w:bCs/>
          <w:i/>
          <w:iCs/>
          <w:sz w:val="26"/>
          <w:szCs w:val="26"/>
        </w:rPr>
        <w:t>HUỲNH XUÂN PHỤNG</w:t>
      </w:r>
    </w:p>
    <w:p w14:paraId="32E7385B" w14:textId="77777777" w:rsidR="00252775" w:rsidRPr="009826CC" w:rsidRDefault="00252775" w:rsidP="00C74FC6">
      <w:pPr>
        <w:rPr>
          <w:rFonts w:ascii="Times New Roman" w:hAnsi="Times New Roman" w:cs="Times New Roman"/>
          <w:b/>
          <w:bCs/>
          <w:sz w:val="26"/>
          <w:szCs w:val="26"/>
        </w:rPr>
        <w:sectPr w:rsidR="00252775" w:rsidRPr="009826CC" w:rsidSect="00B347A3">
          <w:type w:val="continuous"/>
          <w:pgSz w:w="11907" w:h="16840" w:code="9"/>
          <w:pgMar w:top="1134" w:right="1134" w:bottom="1134" w:left="1701" w:header="720" w:footer="720" w:gutter="0"/>
          <w:pgNumType w:fmt="lowerRoman"/>
          <w:cols w:space="720"/>
          <w:docGrid w:linePitch="360"/>
        </w:sectPr>
      </w:pPr>
    </w:p>
    <w:p w14:paraId="6B69CF6D" w14:textId="77777777" w:rsidR="00252775" w:rsidRPr="009826CC" w:rsidRDefault="00252775" w:rsidP="00C74FC6">
      <w:pPr>
        <w:pStyle w:val="Heading1"/>
        <w:rPr>
          <w:rFonts w:cs="Times New Roman"/>
          <w:i/>
          <w:iCs/>
          <w:sz w:val="26"/>
          <w:szCs w:val="26"/>
          <w:lang w:val="en-US"/>
        </w:rPr>
      </w:pPr>
      <w:bookmarkStart w:id="13" w:name="_Toc138942424"/>
      <w:bookmarkStart w:id="14" w:name="_Toc139289657"/>
      <w:bookmarkStart w:id="15" w:name="_Toc154327253"/>
      <w:bookmarkStart w:id="16" w:name="_Toc154412175"/>
      <w:bookmarkStart w:id="17" w:name="_Toc154412221"/>
      <w:bookmarkStart w:id="18" w:name="_Toc184671815"/>
      <w:r w:rsidRPr="009826CC">
        <w:rPr>
          <w:rFonts w:cs="Times New Roman"/>
          <w:sz w:val="26"/>
          <w:szCs w:val="26"/>
        </w:rPr>
        <w:lastRenderedPageBreak/>
        <w:t>LỜI CẢM ƠN</w:t>
      </w:r>
      <w:bookmarkStart w:id="19" w:name="_Toc110271526"/>
      <w:bookmarkStart w:id="20" w:name="_Toc110271453"/>
      <w:bookmarkEnd w:id="13"/>
      <w:bookmarkEnd w:id="14"/>
      <w:bookmarkEnd w:id="15"/>
      <w:bookmarkEnd w:id="16"/>
      <w:bookmarkEnd w:id="17"/>
      <w:bookmarkEnd w:id="18"/>
    </w:p>
    <w:p w14:paraId="6871EAF7" w14:textId="0494E422" w:rsidR="00A34C79" w:rsidRDefault="00A34C79" w:rsidP="00E26813">
      <w:pPr>
        <w:pStyle w:val="NormalWeb"/>
        <w:spacing w:line="360" w:lineRule="auto"/>
        <w:jc w:val="both"/>
        <w:rPr>
          <w:sz w:val="26"/>
          <w:szCs w:val="26"/>
        </w:rPr>
      </w:pPr>
      <w:r>
        <w:rPr>
          <w:sz w:val="26"/>
          <w:szCs w:val="26"/>
        </w:rPr>
        <w:t>Lời đầu tiên, chúng em xin gửi lời cảm ơn sâu sắc đến thầy Lê Vĩnh Thịnh, người thầy đã đồng hành, hướng dẫn chúng em hoàn thành dự án này</w:t>
      </w:r>
      <w:r w:rsidR="00DA2C87">
        <w:rPr>
          <w:sz w:val="26"/>
          <w:szCs w:val="26"/>
        </w:rPr>
        <w:t>.</w:t>
      </w:r>
      <w:r>
        <w:rPr>
          <w:sz w:val="26"/>
          <w:szCs w:val="26"/>
        </w:rPr>
        <w:t xml:space="preserve"> </w:t>
      </w:r>
      <w:r w:rsidR="00DA2C87">
        <w:rPr>
          <w:sz w:val="26"/>
          <w:szCs w:val="26"/>
        </w:rPr>
        <w:t>Qua</w:t>
      </w:r>
      <w:r>
        <w:rPr>
          <w:sz w:val="26"/>
          <w:szCs w:val="26"/>
        </w:rPr>
        <w:t xml:space="preserve"> quá trình học hỏi, tìm hiểu và nghiên cứu, chúng em đã rất may mắn được tiếp thu từ thầy những kiến thức bổ ích. Với sự quan tâm sâu sắc, những khoảng thời gian quý báu mà thầy đã dành cho chúng em đã </w:t>
      </w:r>
      <w:r w:rsidR="00A55018">
        <w:rPr>
          <w:sz w:val="26"/>
          <w:szCs w:val="26"/>
        </w:rPr>
        <w:t xml:space="preserve">giúp chúng em mở mang tầm nhìn về lĩnh vực công nghệ thông tin từ đó áp dụng vào dự án </w:t>
      </w:r>
      <w:r w:rsidR="00A55018" w:rsidRPr="00E26813">
        <w:rPr>
          <w:sz w:val="26"/>
          <w:szCs w:val="26"/>
        </w:rPr>
        <w:t>"</w:t>
      </w:r>
      <w:r w:rsidR="00A55018">
        <w:rPr>
          <w:sz w:val="26"/>
          <w:szCs w:val="26"/>
        </w:rPr>
        <w:t>Hệ thống quản lý công việc nhóm</w:t>
      </w:r>
      <w:r w:rsidR="00A55018" w:rsidRPr="00E26813">
        <w:rPr>
          <w:sz w:val="26"/>
          <w:szCs w:val="26"/>
        </w:rPr>
        <w:t>"</w:t>
      </w:r>
      <w:r w:rsidR="00A55018">
        <w:rPr>
          <w:sz w:val="26"/>
          <w:szCs w:val="26"/>
        </w:rPr>
        <w:t>.</w:t>
      </w:r>
    </w:p>
    <w:p w14:paraId="3C2A0CA6" w14:textId="5C9842EF" w:rsidR="00E26813" w:rsidRPr="00E26813" w:rsidRDefault="00A55018" w:rsidP="00E26813">
      <w:pPr>
        <w:pStyle w:val="NormalWeb"/>
        <w:spacing w:line="360" w:lineRule="auto"/>
        <w:jc w:val="both"/>
        <w:rPr>
          <w:sz w:val="26"/>
          <w:szCs w:val="26"/>
        </w:rPr>
      </w:pPr>
      <w:r>
        <w:rPr>
          <w:sz w:val="26"/>
          <w:szCs w:val="26"/>
        </w:rPr>
        <w:t>Trong</w:t>
      </w:r>
      <w:r w:rsidR="00E26813" w:rsidRPr="00E26813">
        <w:rPr>
          <w:sz w:val="26"/>
          <w:szCs w:val="26"/>
        </w:rPr>
        <w:t xml:space="preserve"> quá trình này, </w:t>
      </w:r>
      <w:r>
        <w:rPr>
          <w:sz w:val="26"/>
          <w:szCs w:val="26"/>
        </w:rPr>
        <w:t xml:space="preserve">chúng </w:t>
      </w:r>
      <w:r w:rsidR="00E26813" w:rsidRPr="00E26813">
        <w:rPr>
          <w:sz w:val="26"/>
          <w:szCs w:val="26"/>
        </w:rPr>
        <w:t xml:space="preserve">em đã </w:t>
      </w:r>
      <w:r w:rsidR="00E26813">
        <w:rPr>
          <w:sz w:val="26"/>
          <w:szCs w:val="26"/>
        </w:rPr>
        <w:t xml:space="preserve">cố gắng </w:t>
      </w:r>
      <w:r w:rsidR="00E26813" w:rsidRPr="00E26813">
        <w:rPr>
          <w:sz w:val="26"/>
          <w:szCs w:val="26"/>
        </w:rPr>
        <w:t xml:space="preserve">tạo ra một sản phẩm mang tính </w:t>
      </w:r>
      <w:r>
        <w:rPr>
          <w:sz w:val="26"/>
          <w:szCs w:val="26"/>
        </w:rPr>
        <w:t>thực tiễn</w:t>
      </w:r>
      <w:r w:rsidR="00E26813" w:rsidRPr="00E26813">
        <w:rPr>
          <w:sz w:val="26"/>
          <w:szCs w:val="26"/>
        </w:rPr>
        <w:t xml:space="preserve"> cao và mang lại giá trị thực cho </w:t>
      </w:r>
      <w:r>
        <w:rPr>
          <w:sz w:val="26"/>
          <w:szCs w:val="26"/>
        </w:rPr>
        <w:t>xã hội</w:t>
      </w:r>
      <w:r w:rsidR="00E26813" w:rsidRPr="00E26813">
        <w:rPr>
          <w:sz w:val="26"/>
          <w:szCs w:val="26"/>
        </w:rPr>
        <w:t xml:space="preserve">. Tuy nhiên, đề tài của em vẫn chưa tránh khỏi những hạn chế và thiếu sót. Vì vậy, </w:t>
      </w:r>
      <w:r>
        <w:rPr>
          <w:sz w:val="26"/>
          <w:szCs w:val="26"/>
        </w:rPr>
        <w:t xml:space="preserve">chúng </w:t>
      </w:r>
      <w:r w:rsidR="00E26813" w:rsidRPr="00E26813">
        <w:rPr>
          <w:sz w:val="26"/>
          <w:szCs w:val="26"/>
        </w:rPr>
        <w:t xml:space="preserve">em rất mong nhận được những góp ý từ thầy để hoàn thiện </w:t>
      </w:r>
      <w:r>
        <w:rPr>
          <w:sz w:val="26"/>
          <w:szCs w:val="26"/>
        </w:rPr>
        <w:t xml:space="preserve">dự án </w:t>
      </w:r>
      <w:r w:rsidR="00E26813" w:rsidRPr="00E26813">
        <w:rPr>
          <w:sz w:val="26"/>
          <w:szCs w:val="26"/>
        </w:rPr>
        <w:t>hơn nữa.</w:t>
      </w:r>
    </w:p>
    <w:p w14:paraId="34341432" w14:textId="554B54CC" w:rsidR="00E26813" w:rsidRPr="00E26813" w:rsidRDefault="00A55018" w:rsidP="00E26813">
      <w:pPr>
        <w:pStyle w:val="NormalWeb"/>
        <w:spacing w:line="360" w:lineRule="auto"/>
        <w:jc w:val="both"/>
        <w:rPr>
          <w:sz w:val="26"/>
          <w:szCs w:val="26"/>
        </w:rPr>
      </w:pPr>
      <w:r>
        <w:rPr>
          <w:sz w:val="26"/>
          <w:szCs w:val="26"/>
        </w:rPr>
        <w:t>Chúng e</w:t>
      </w:r>
      <w:r w:rsidR="00E26813" w:rsidRPr="00E26813">
        <w:rPr>
          <w:sz w:val="26"/>
          <w:szCs w:val="26"/>
        </w:rPr>
        <w:t xml:space="preserve">m xin bày tỏ lòng biết ơn chân thành đến thầy vì sự dẫn dắt, hướng dẫn, và sự cống hiến không ngừng nghỉ trong suốt quá trình </w:t>
      </w:r>
      <w:r>
        <w:rPr>
          <w:sz w:val="26"/>
          <w:szCs w:val="26"/>
        </w:rPr>
        <w:t>chúng em nghiên cứu</w:t>
      </w:r>
      <w:r w:rsidR="00E26813" w:rsidRPr="00E26813">
        <w:rPr>
          <w:sz w:val="26"/>
          <w:szCs w:val="26"/>
        </w:rPr>
        <w:t xml:space="preserve"> và thực hiện đồ án này. Những bài học mà thầy đã </w:t>
      </w:r>
      <w:r>
        <w:rPr>
          <w:sz w:val="26"/>
          <w:szCs w:val="26"/>
        </w:rPr>
        <w:t>đem đến đã</w:t>
      </w:r>
      <w:r w:rsidR="00E26813" w:rsidRPr="00E26813">
        <w:rPr>
          <w:sz w:val="26"/>
          <w:szCs w:val="26"/>
        </w:rPr>
        <w:t xml:space="preserve"> </w:t>
      </w:r>
      <w:r>
        <w:rPr>
          <w:sz w:val="26"/>
          <w:szCs w:val="26"/>
        </w:rPr>
        <w:t>giúp</w:t>
      </w:r>
      <w:r w:rsidR="00E26813" w:rsidRPr="00E26813">
        <w:rPr>
          <w:sz w:val="26"/>
          <w:szCs w:val="26"/>
        </w:rPr>
        <w:t xml:space="preserve"> </w:t>
      </w:r>
      <w:r w:rsidR="00533DCF">
        <w:rPr>
          <w:sz w:val="26"/>
          <w:szCs w:val="26"/>
        </w:rPr>
        <w:t xml:space="preserve">chúng em </w:t>
      </w:r>
      <w:r w:rsidR="00E26813" w:rsidRPr="00E26813">
        <w:rPr>
          <w:sz w:val="26"/>
          <w:szCs w:val="26"/>
        </w:rPr>
        <w:t xml:space="preserve">phát triển chuyên môn </w:t>
      </w:r>
      <w:r w:rsidR="00533DCF">
        <w:rPr>
          <w:sz w:val="26"/>
          <w:szCs w:val="26"/>
        </w:rPr>
        <w:t>và</w:t>
      </w:r>
      <w:r w:rsidR="00E26813" w:rsidRPr="00E26813">
        <w:rPr>
          <w:sz w:val="26"/>
          <w:szCs w:val="26"/>
        </w:rPr>
        <w:t xml:space="preserve"> rèn luyện </w:t>
      </w:r>
      <w:r w:rsidR="00533DCF">
        <w:rPr>
          <w:sz w:val="26"/>
          <w:szCs w:val="26"/>
        </w:rPr>
        <w:t xml:space="preserve">cho chúng </w:t>
      </w:r>
      <w:r w:rsidR="00E26813" w:rsidRPr="00E26813">
        <w:rPr>
          <w:sz w:val="26"/>
          <w:szCs w:val="26"/>
        </w:rPr>
        <w:t xml:space="preserve">em về tinh thần tự </w:t>
      </w:r>
      <w:r w:rsidR="00533DCF">
        <w:rPr>
          <w:sz w:val="26"/>
          <w:szCs w:val="26"/>
        </w:rPr>
        <w:t>giác</w:t>
      </w:r>
      <w:r w:rsidR="00E26813" w:rsidRPr="00E26813">
        <w:rPr>
          <w:sz w:val="26"/>
          <w:szCs w:val="26"/>
        </w:rPr>
        <w:t xml:space="preserve"> và sáng tạo.</w:t>
      </w:r>
    </w:p>
    <w:p w14:paraId="4CF79E7A" w14:textId="3F732ABC" w:rsidR="00E26813" w:rsidRPr="00E26813" w:rsidRDefault="00E26813" w:rsidP="00E26813">
      <w:pPr>
        <w:pStyle w:val="NormalWeb"/>
        <w:spacing w:line="360" w:lineRule="auto"/>
        <w:jc w:val="both"/>
        <w:rPr>
          <w:sz w:val="26"/>
          <w:szCs w:val="26"/>
        </w:rPr>
      </w:pPr>
      <w:r w:rsidRPr="00E26813">
        <w:rPr>
          <w:sz w:val="26"/>
          <w:szCs w:val="26"/>
        </w:rPr>
        <w:t xml:space="preserve">Cuối cùng, </w:t>
      </w:r>
      <w:r w:rsidR="00DA2C87">
        <w:rPr>
          <w:sz w:val="26"/>
          <w:szCs w:val="26"/>
        </w:rPr>
        <w:t xml:space="preserve">chúng </w:t>
      </w:r>
      <w:r w:rsidRPr="00E26813">
        <w:rPr>
          <w:sz w:val="26"/>
          <w:szCs w:val="26"/>
        </w:rPr>
        <w:t>em xin gửi</w:t>
      </w:r>
      <w:r w:rsidR="00DA2C87">
        <w:rPr>
          <w:sz w:val="26"/>
          <w:szCs w:val="26"/>
        </w:rPr>
        <w:t xml:space="preserve"> thầy</w:t>
      </w:r>
      <w:r w:rsidRPr="00E26813">
        <w:rPr>
          <w:sz w:val="26"/>
          <w:szCs w:val="26"/>
        </w:rPr>
        <w:t xml:space="preserve"> lời chúc sức khỏe và thành công trên con đường sự nghiệp giảng dạy. </w:t>
      </w:r>
      <w:r w:rsidR="002C6F9E">
        <w:rPr>
          <w:sz w:val="26"/>
          <w:szCs w:val="26"/>
        </w:rPr>
        <w:t>Hy vọng</w:t>
      </w:r>
      <w:r w:rsidRPr="00E26813">
        <w:rPr>
          <w:sz w:val="26"/>
          <w:szCs w:val="26"/>
        </w:rPr>
        <w:t xml:space="preserve"> thầy sẽ tiếp tục truyền cảm hứng và hướng dẫn </w:t>
      </w:r>
      <w:r w:rsidR="00DA2C87">
        <w:rPr>
          <w:sz w:val="26"/>
          <w:szCs w:val="26"/>
        </w:rPr>
        <w:t xml:space="preserve">nhiều </w:t>
      </w:r>
      <w:r w:rsidRPr="00E26813">
        <w:rPr>
          <w:sz w:val="26"/>
          <w:szCs w:val="26"/>
        </w:rPr>
        <w:t xml:space="preserve">thế hệ sinh viên tiếp theo như đã làm với </w:t>
      </w:r>
      <w:r w:rsidR="002C6F9E">
        <w:rPr>
          <w:sz w:val="26"/>
          <w:szCs w:val="26"/>
        </w:rPr>
        <w:t xml:space="preserve">chúng </w:t>
      </w:r>
      <w:r w:rsidRPr="00E26813">
        <w:rPr>
          <w:sz w:val="26"/>
          <w:szCs w:val="26"/>
        </w:rPr>
        <w:t>em.</w:t>
      </w:r>
    </w:p>
    <w:p w14:paraId="7F26320A" w14:textId="77777777" w:rsidR="00252775" w:rsidRPr="00E26813" w:rsidRDefault="00252775" w:rsidP="005D58E5">
      <w:pPr>
        <w:jc w:val="right"/>
        <w:rPr>
          <w:rFonts w:ascii="Times New Roman" w:hAnsi="Times New Roman" w:cs="Times New Roman"/>
          <w:b/>
          <w:bCs/>
          <w:i/>
          <w:iCs/>
          <w:sz w:val="26"/>
          <w:szCs w:val="26"/>
        </w:rPr>
      </w:pPr>
      <w:r w:rsidRPr="00E26813">
        <w:rPr>
          <w:rFonts w:ascii="Times New Roman" w:hAnsi="Times New Roman" w:cs="Times New Roman"/>
          <w:b/>
          <w:bCs/>
          <w:i/>
          <w:iCs/>
          <w:sz w:val="26"/>
          <w:szCs w:val="26"/>
        </w:rPr>
        <w:t>Trân trọng</w:t>
      </w:r>
    </w:p>
    <w:p w14:paraId="0F24799F" w14:textId="77777777" w:rsidR="00DA2C87" w:rsidRDefault="00DA2C87" w:rsidP="005D58E5">
      <w:pPr>
        <w:jc w:val="right"/>
        <w:rPr>
          <w:rFonts w:ascii="Times New Roman" w:hAnsi="Times New Roman" w:cs="Times New Roman"/>
          <w:b/>
          <w:bCs/>
          <w:sz w:val="26"/>
          <w:szCs w:val="26"/>
        </w:rPr>
      </w:pPr>
      <w:bookmarkStart w:id="21" w:name="_Toc121911900"/>
      <w:r>
        <w:rPr>
          <w:rFonts w:ascii="Times New Roman" w:hAnsi="Times New Roman" w:cs="Times New Roman"/>
          <w:b/>
          <w:bCs/>
          <w:sz w:val="26"/>
          <w:szCs w:val="26"/>
        </w:rPr>
        <w:t>Hoàng Đình Minh Thông,</w:t>
      </w:r>
    </w:p>
    <w:p w14:paraId="775A9EAB" w14:textId="08D6BD4C" w:rsidR="00DA2C87" w:rsidRPr="009826CC" w:rsidRDefault="00DA2C87" w:rsidP="005D58E5">
      <w:pPr>
        <w:jc w:val="right"/>
        <w:rPr>
          <w:rFonts w:ascii="Times New Roman" w:hAnsi="Times New Roman" w:cs="Times New Roman"/>
          <w:b/>
          <w:bCs/>
          <w:sz w:val="26"/>
          <w:szCs w:val="26"/>
        </w:rPr>
        <w:sectPr w:rsidR="00DA2C87" w:rsidRPr="009826CC" w:rsidSect="00B347A3">
          <w:pgSz w:w="11907" w:h="16840" w:code="9"/>
          <w:pgMar w:top="1134" w:right="1134" w:bottom="1134" w:left="1701" w:header="720" w:footer="720" w:gutter="0"/>
          <w:pgNumType w:fmt="lowerRoman"/>
          <w:cols w:space="720"/>
          <w:docGrid w:linePitch="360"/>
        </w:sectPr>
      </w:pPr>
      <w:r>
        <w:rPr>
          <w:rFonts w:ascii="Times New Roman" w:hAnsi="Times New Roman" w:cs="Times New Roman"/>
          <w:b/>
          <w:bCs/>
          <w:sz w:val="26"/>
          <w:szCs w:val="26"/>
        </w:rPr>
        <w:t>Lê Bá Điền</w:t>
      </w:r>
    </w:p>
    <w:p w14:paraId="6A85FBD5" w14:textId="23755274" w:rsidR="00252775" w:rsidRPr="009826CC" w:rsidRDefault="00252775" w:rsidP="00C74FC6">
      <w:pPr>
        <w:pStyle w:val="Heading1"/>
        <w:rPr>
          <w:rFonts w:cs="Times New Roman"/>
          <w:sz w:val="26"/>
          <w:szCs w:val="26"/>
          <w:lang w:val="en-US"/>
        </w:rPr>
      </w:pPr>
      <w:bookmarkStart w:id="22" w:name="_Toc138942425"/>
      <w:bookmarkStart w:id="23" w:name="_Toc139289658"/>
      <w:bookmarkStart w:id="24" w:name="_Toc154327254"/>
      <w:bookmarkStart w:id="25" w:name="_Toc154412176"/>
      <w:bookmarkStart w:id="26" w:name="_Toc154412222"/>
      <w:bookmarkStart w:id="27" w:name="_Toc184671816"/>
      <w:r w:rsidRPr="009826CC">
        <w:rPr>
          <w:rFonts w:cs="Times New Roman"/>
          <w:sz w:val="26"/>
          <w:szCs w:val="26"/>
          <w:lang w:val="en-US"/>
        </w:rPr>
        <w:lastRenderedPageBreak/>
        <w:t>Đ</w:t>
      </w:r>
      <w:r w:rsidR="005C0EFF">
        <w:rPr>
          <w:rFonts w:cs="Times New Roman"/>
          <w:sz w:val="26"/>
          <w:szCs w:val="26"/>
          <w:lang w:val="en-US"/>
        </w:rPr>
        <w:t>Ề</w:t>
      </w:r>
      <w:r w:rsidRPr="009826CC">
        <w:rPr>
          <w:rFonts w:cs="Times New Roman"/>
          <w:sz w:val="26"/>
          <w:szCs w:val="26"/>
          <w:lang w:val="en-US"/>
        </w:rPr>
        <w:t xml:space="preserve"> CƯƠNG TIỂU LUẬN CHUYÊN NGÀNH</w:t>
      </w:r>
      <w:bookmarkEnd w:id="22"/>
      <w:bookmarkEnd w:id="23"/>
      <w:bookmarkEnd w:id="24"/>
      <w:bookmarkEnd w:id="25"/>
      <w:bookmarkEnd w:id="26"/>
      <w:bookmarkEnd w:id="27"/>
    </w:p>
    <w:p w14:paraId="311B0202" w14:textId="2610A5AC" w:rsidR="00252775" w:rsidRDefault="00252775"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sidR="00732091">
        <w:rPr>
          <w:rFonts w:ascii="Times New Roman" w:hAnsi="Times New Roman" w:cs="Times New Roman"/>
          <w:sz w:val="26"/>
          <w:szCs w:val="26"/>
        </w:rPr>
        <w:t xml:space="preserve"> 1</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sidR="00DA2C87">
        <w:rPr>
          <w:rFonts w:ascii="Times New Roman" w:hAnsi="Times New Roman" w:cs="Times New Roman"/>
          <w:b/>
          <w:bCs/>
          <w:sz w:val="26"/>
          <w:szCs w:val="26"/>
        </w:rPr>
        <w:t>Hoàng Đình Minh Thông</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sidR="00C225A6">
        <w:rPr>
          <w:rFonts w:ascii="Times New Roman" w:hAnsi="Times New Roman" w:cs="Times New Roman"/>
          <w:b/>
          <w:bCs/>
          <w:sz w:val="26"/>
          <w:szCs w:val="26"/>
        </w:rPr>
        <w:t>2</w:t>
      </w:r>
      <w:r w:rsidR="00DA2C87">
        <w:rPr>
          <w:rFonts w:ascii="Times New Roman" w:hAnsi="Times New Roman" w:cs="Times New Roman"/>
          <w:b/>
          <w:bCs/>
          <w:sz w:val="26"/>
          <w:szCs w:val="26"/>
        </w:rPr>
        <w:t>1110929</w:t>
      </w:r>
    </w:p>
    <w:p w14:paraId="78B8F1DE" w14:textId="4DEBD5D4" w:rsidR="00DA2C87" w:rsidRDefault="00DA2C87"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Họ và tên sinh viên thực hiện</w:t>
      </w:r>
      <w:r>
        <w:rPr>
          <w:rFonts w:ascii="Times New Roman" w:hAnsi="Times New Roman" w:cs="Times New Roman"/>
          <w:sz w:val="26"/>
          <w:szCs w:val="26"/>
        </w:rPr>
        <w:t xml:space="preserve"> 2</w:t>
      </w:r>
      <w:r w:rsidRPr="009826CC">
        <w:rPr>
          <w:rFonts w:ascii="Times New Roman" w:hAnsi="Times New Roman" w:cs="Times New Roman"/>
          <w:sz w:val="26"/>
          <w:szCs w:val="26"/>
        </w:rPr>
        <w:t>:</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Lê Bá Điền</w:t>
      </w:r>
      <w:r w:rsidRPr="009826CC">
        <w:rPr>
          <w:rFonts w:ascii="Times New Roman" w:hAnsi="Times New Roman" w:cs="Times New Roman"/>
          <w:b/>
          <w:bCs/>
          <w:sz w:val="26"/>
          <w:szCs w:val="26"/>
        </w:rPr>
        <w:tab/>
      </w:r>
      <w:r w:rsidRPr="009826CC">
        <w:rPr>
          <w:rFonts w:ascii="Times New Roman" w:hAnsi="Times New Roman" w:cs="Times New Roman"/>
          <w:sz w:val="26"/>
          <w:szCs w:val="26"/>
        </w:rPr>
        <w:t>MSSV:</w:t>
      </w:r>
      <w:r w:rsidRPr="009826CC">
        <w:rPr>
          <w:rFonts w:ascii="Times New Roman" w:hAnsi="Times New Roman" w:cs="Times New Roman"/>
          <w:b/>
          <w:bCs/>
          <w:sz w:val="26"/>
          <w:szCs w:val="26"/>
        </w:rPr>
        <w:t xml:space="preserve"> </w:t>
      </w:r>
      <w:r>
        <w:rPr>
          <w:rFonts w:ascii="Times New Roman" w:hAnsi="Times New Roman" w:cs="Times New Roman"/>
          <w:b/>
          <w:bCs/>
          <w:sz w:val="26"/>
          <w:szCs w:val="26"/>
        </w:rPr>
        <w:t>21110421</w:t>
      </w:r>
    </w:p>
    <w:p w14:paraId="7428C237" w14:textId="2E5DDF5A" w:rsidR="00252775" w:rsidRPr="009826CC" w:rsidRDefault="00252775"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Thời gian làm tiểu luận:</w:t>
      </w:r>
      <w:r w:rsidRPr="009826CC">
        <w:rPr>
          <w:rFonts w:ascii="Times New Roman" w:hAnsi="Times New Roman" w:cs="Times New Roman"/>
          <w:b/>
          <w:bCs/>
          <w:sz w:val="26"/>
          <w:szCs w:val="26"/>
        </w:rPr>
        <w:t xml:space="preserve"> Từ </w:t>
      </w:r>
      <w:r w:rsidR="002A52CD">
        <w:rPr>
          <w:rFonts w:ascii="Times New Roman" w:hAnsi="Times New Roman" w:cs="Times New Roman"/>
          <w:b/>
          <w:bCs/>
          <w:sz w:val="26"/>
          <w:szCs w:val="26"/>
        </w:rPr>
        <w:t>19</w:t>
      </w:r>
      <w:r w:rsidRPr="009826CC">
        <w:rPr>
          <w:rFonts w:ascii="Times New Roman" w:hAnsi="Times New Roman" w:cs="Times New Roman"/>
          <w:b/>
          <w:bCs/>
          <w:sz w:val="26"/>
          <w:szCs w:val="26"/>
        </w:rPr>
        <w:t>/0</w:t>
      </w:r>
      <w:r w:rsidR="002A52CD">
        <w:rPr>
          <w:rFonts w:ascii="Times New Roman" w:hAnsi="Times New Roman" w:cs="Times New Roman"/>
          <w:b/>
          <w:bCs/>
          <w:sz w:val="26"/>
          <w:szCs w:val="26"/>
        </w:rPr>
        <w:t>8</w:t>
      </w:r>
      <w:r w:rsidRPr="009826CC">
        <w:rPr>
          <w:rFonts w:ascii="Times New Roman" w:hAnsi="Times New Roman" w:cs="Times New Roman"/>
          <w:b/>
          <w:bCs/>
          <w:sz w:val="26"/>
          <w:szCs w:val="26"/>
        </w:rPr>
        <w:t>/202</w:t>
      </w:r>
      <w:r w:rsidR="006E6B21">
        <w:rPr>
          <w:rFonts w:ascii="Times New Roman" w:hAnsi="Times New Roman" w:cs="Times New Roman"/>
          <w:b/>
          <w:bCs/>
          <w:sz w:val="26"/>
          <w:szCs w:val="26"/>
        </w:rPr>
        <w:t>4</w:t>
      </w:r>
      <w:r w:rsidRPr="009826CC">
        <w:rPr>
          <w:rFonts w:ascii="Times New Roman" w:hAnsi="Times New Roman" w:cs="Times New Roman"/>
          <w:b/>
          <w:bCs/>
          <w:sz w:val="26"/>
          <w:szCs w:val="26"/>
        </w:rPr>
        <w:t xml:space="preserve"> đến hiện tại</w:t>
      </w:r>
    </w:p>
    <w:p w14:paraId="5AAFC0B9" w14:textId="77777777" w:rsidR="00252775" w:rsidRPr="009826CC" w:rsidRDefault="00252775"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Chuyên ngành:</w:t>
      </w:r>
      <w:r w:rsidRPr="009826CC">
        <w:rPr>
          <w:rFonts w:ascii="Times New Roman" w:hAnsi="Times New Roman" w:cs="Times New Roman"/>
          <w:b/>
          <w:bCs/>
          <w:sz w:val="26"/>
          <w:szCs w:val="26"/>
        </w:rPr>
        <w:t xml:space="preserve"> Công nghệ phần mềm</w:t>
      </w:r>
    </w:p>
    <w:p w14:paraId="23816614" w14:textId="6AD00DF2" w:rsidR="00252775" w:rsidRPr="009826CC" w:rsidRDefault="00252775"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Tên tiểu luận:</w:t>
      </w:r>
      <w:r w:rsidRPr="009826CC">
        <w:rPr>
          <w:rFonts w:ascii="Times New Roman" w:hAnsi="Times New Roman" w:cs="Times New Roman"/>
          <w:b/>
          <w:bCs/>
          <w:sz w:val="26"/>
          <w:szCs w:val="26"/>
        </w:rPr>
        <w:t xml:space="preserve"> </w:t>
      </w:r>
      <w:r w:rsidR="006E6B21">
        <w:rPr>
          <w:rFonts w:ascii="Times New Roman" w:hAnsi="Times New Roman" w:cs="Times New Roman"/>
          <w:b/>
          <w:bCs/>
          <w:sz w:val="26"/>
          <w:szCs w:val="26"/>
        </w:rPr>
        <w:t>Hệ thống quản lý công việc nhóm</w:t>
      </w:r>
    </w:p>
    <w:p w14:paraId="3635E42F" w14:textId="5D6276B5" w:rsidR="00252775" w:rsidRPr="009826CC" w:rsidRDefault="00252775" w:rsidP="009A2C78">
      <w:pPr>
        <w:tabs>
          <w:tab w:val="right" w:pos="9072"/>
        </w:tabs>
        <w:spacing w:line="360" w:lineRule="auto"/>
        <w:rPr>
          <w:rFonts w:ascii="Times New Roman" w:hAnsi="Times New Roman" w:cs="Times New Roman"/>
          <w:b/>
          <w:bCs/>
          <w:sz w:val="26"/>
          <w:szCs w:val="26"/>
        </w:rPr>
      </w:pPr>
      <w:r w:rsidRPr="009826CC">
        <w:rPr>
          <w:rFonts w:ascii="Times New Roman" w:hAnsi="Times New Roman" w:cs="Times New Roman"/>
          <w:sz w:val="26"/>
          <w:szCs w:val="26"/>
        </w:rPr>
        <w:t>Giảng viên hướng dẫn:</w:t>
      </w:r>
      <w:r w:rsidRPr="009826CC">
        <w:rPr>
          <w:rFonts w:ascii="Times New Roman" w:hAnsi="Times New Roman" w:cs="Times New Roman"/>
          <w:b/>
          <w:bCs/>
          <w:sz w:val="26"/>
          <w:szCs w:val="26"/>
        </w:rPr>
        <w:t xml:space="preserve"> T</w:t>
      </w:r>
      <w:r w:rsidR="00732091">
        <w:rPr>
          <w:rFonts w:ascii="Times New Roman" w:hAnsi="Times New Roman" w:cs="Times New Roman"/>
          <w:b/>
          <w:bCs/>
          <w:sz w:val="26"/>
          <w:szCs w:val="26"/>
        </w:rPr>
        <w:t>h</w:t>
      </w:r>
      <w:r w:rsidRPr="009826CC">
        <w:rPr>
          <w:rFonts w:ascii="Times New Roman" w:hAnsi="Times New Roman" w:cs="Times New Roman"/>
          <w:b/>
          <w:bCs/>
          <w:sz w:val="26"/>
          <w:szCs w:val="26"/>
        </w:rPr>
        <w:t xml:space="preserve">S. </w:t>
      </w:r>
      <w:r w:rsidR="006E6B21">
        <w:rPr>
          <w:rFonts w:ascii="Times New Roman" w:hAnsi="Times New Roman" w:cs="Times New Roman"/>
          <w:b/>
          <w:bCs/>
          <w:sz w:val="26"/>
          <w:szCs w:val="26"/>
        </w:rPr>
        <w:t>Lê Vĩnh Thịnh</w:t>
      </w:r>
    </w:p>
    <w:p w14:paraId="4C7FAD86" w14:textId="77777777" w:rsidR="00252775" w:rsidRPr="009826CC" w:rsidRDefault="00252775" w:rsidP="00C74FC6">
      <w:pPr>
        <w:rPr>
          <w:rFonts w:ascii="Times New Roman" w:hAnsi="Times New Roman" w:cs="Times New Roman"/>
          <w:b/>
          <w:bCs/>
          <w:sz w:val="26"/>
          <w:szCs w:val="26"/>
        </w:rPr>
      </w:pPr>
      <w:r w:rsidRPr="009826CC">
        <w:rPr>
          <w:rFonts w:ascii="Times New Roman" w:hAnsi="Times New Roman" w:cs="Times New Roman"/>
          <w:b/>
          <w:bCs/>
          <w:sz w:val="26"/>
          <w:szCs w:val="26"/>
        </w:rPr>
        <w:t>Nhiệm vụ của tiểu luận:</w:t>
      </w:r>
    </w:p>
    <w:p w14:paraId="5930CE56" w14:textId="77777777" w:rsidR="00252775" w:rsidRPr="009826CC" w:rsidRDefault="00252775" w:rsidP="009A2C78">
      <w:pPr>
        <w:pStyle w:val="ListParagraph"/>
        <w:numPr>
          <w:ilvl w:val="0"/>
          <w:numId w:val="10"/>
        </w:numPr>
        <w:rPr>
          <w:rFonts w:cs="Times New Roman"/>
          <w:b/>
          <w:bCs/>
          <w:szCs w:val="26"/>
          <w:lang w:val="en-US"/>
        </w:rPr>
      </w:pPr>
      <w:r w:rsidRPr="009826CC">
        <w:rPr>
          <w:rFonts w:cs="Times New Roman"/>
          <w:b/>
          <w:bCs/>
          <w:szCs w:val="26"/>
          <w:lang w:val="en-US"/>
        </w:rPr>
        <w:t>Lý thuyết</w:t>
      </w:r>
    </w:p>
    <w:p w14:paraId="40689F38" w14:textId="6630F833" w:rsidR="00252775" w:rsidRPr="009826CC" w:rsidRDefault="00252775" w:rsidP="0046125A">
      <w:pPr>
        <w:pStyle w:val="onvn"/>
        <w:ind w:firstLine="0"/>
        <w:rPr>
          <w:szCs w:val="26"/>
        </w:rPr>
      </w:pPr>
      <w:r w:rsidRPr="009826CC">
        <w:rPr>
          <w:szCs w:val="26"/>
        </w:rPr>
        <w:t>Tìm hiểu về các công nghệ:</w:t>
      </w:r>
      <w:r w:rsidR="00732091">
        <w:rPr>
          <w:szCs w:val="26"/>
        </w:rPr>
        <w:t xml:space="preserve"> ReactJs</w:t>
      </w:r>
      <w:r w:rsidR="006E6B21">
        <w:rPr>
          <w:szCs w:val="26"/>
        </w:rPr>
        <w:t>, Node,js, MongoDB, Express.js</w:t>
      </w:r>
      <w:r w:rsidR="00F4441D">
        <w:rPr>
          <w:szCs w:val="26"/>
        </w:rPr>
        <w:t xml:space="preserve">, </w:t>
      </w:r>
      <w:r w:rsidR="00F4441D" w:rsidRPr="00787C2C">
        <w:rPr>
          <w:szCs w:val="26"/>
        </w:rPr>
        <w:t xml:space="preserve">RESTful </w:t>
      </w:r>
      <w:r w:rsidR="00F4441D">
        <w:rPr>
          <w:szCs w:val="26"/>
        </w:rPr>
        <w:t xml:space="preserve">API </w:t>
      </w:r>
      <w:r w:rsidRPr="009826CC">
        <w:rPr>
          <w:szCs w:val="26"/>
        </w:rPr>
        <w:t xml:space="preserve">và </w:t>
      </w:r>
      <w:r w:rsidR="006E6B21">
        <w:rPr>
          <w:color w:val="000000"/>
          <w:szCs w:val="26"/>
        </w:rPr>
        <w:t>Visual Studio Code</w:t>
      </w:r>
      <w:r w:rsidRPr="009826CC">
        <w:rPr>
          <w:szCs w:val="26"/>
        </w:rPr>
        <w:t>.</w:t>
      </w:r>
    </w:p>
    <w:p w14:paraId="08B1095B" w14:textId="77777777" w:rsidR="00252775" w:rsidRPr="009826CC" w:rsidRDefault="00252775" w:rsidP="009A2C78">
      <w:pPr>
        <w:pStyle w:val="ListParagraph"/>
        <w:numPr>
          <w:ilvl w:val="0"/>
          <w:numId w:val="10"/>
        </w:numPr>
        <w:rPr>
          <w:rFonts w:cs="Times New Roman"/>
          <w:b/>
          <w:bCs/>
          <w:szCs w:val="26"/>
          <w:lang w:val="en-US"/>
        </w:rPr>
      </w:pPr>
      <w:r w:rsidRPr="009826CC">
        <w:rPr>
          <w:rFonts w:cs="Times New Roman"/>
          <w:b/>
          <w:bCs/>
          <w:szCs w:val="26"/>
          <w:lang w:val="en-US"/>
        </w:rPr>
        <w:t>Thực hành</w:t>
      </w:r>
    </w:p>
    <w:p w14:paraId="675678EB" w14:textId="4F40F5FD" w:rsidR="00732091" w:rsidRDefault="00732091" w:rsidP="0046125A">
      <w:pPr>
        <w:pStyle w:val="ListParagraph"/>
        <w:numPr>
          <w:ilvl w:val="0"/>
          <w:numId w:val="72"/>
        </w:numPr>
        <w:rPr>
          <w:rFonts w:cs="Times New Roman"/>
          <w:szCs w:val="26"/>
        </w:rPr>
      </w:pPr>
      <w:r>
        <w:rPr>
          <w:rFonts w:cs="Times New Roman"/>
          <w:szCs w:val="26"/>
        </w:rPr>
        <w:t xml:space="preserve">Sử dụng </w:t>
      </w:r>
      <w:r w:rsidR="00114DC3">
        <w:rPr>
          <w:rFonts w:cs="Times New Roman"/>
          <w:szCs w:val="26"/>
        </w:rPr>
        <w:t>ReactJs</w:t>
      </w:r>
      <w:r w:rsidR="00C225A6">
        <w:rPr>
          <w:rFonts w:cs="Times New Roman"/>
          <w:szCs w:val="26"/>
        </w:rPr>
        <w:t xml:space="preserve"> c</w:t>
      </w:r>
      <w:r w:rsidR="006E6B21">
        <w:rPr>
          <w:rFonts w:cs="Times New Roman"/>
          <w:szCs w:val="26"/>
        </w:rPr>
        <w:t>ù</w:t>
      </w:r>
      <w:r w:rsidR="00C225A6">
        <w:rPr>
          <w:rFonts w:cs="Times New Roman"/>
          <w:szCs w:val="26"/>
        </w:rPr>
        <w:t>ng các thư viện hỗ trợ</w:t>
      </w:r>
      <w:r w:rsidR="00114DC3">
        <w:rPr>
          <w:rFonts w:cs="Times New Roman"/>
          <w:szCs w:val="26"/>
        </w:rPr>
        <w:t xml:space="preserve"> để thiết kế giao diện </w:t>
      </w:r>
      <w:r w:rsidR="006E6B21">
        <w:rPr>
          <w:rFonts w:cs="Times New Roman"/>
          <w:szCs w:val="26"/>
        </w:rPr>
        <w:t xml:space="preserve">cho </w:t>
      </w:r>
      <w:r w:rsidR="00114DC3">
        <w:rPr>
          <w:rFonts w:cs="Times New Roman"/>
          <w:szCs w:val="26"/>
        </w:rPr>
        <w:t>websit</w:t>
      </w:r>
      <w:r w:rsidR="00C225A6">
        <w:rPr>
          <w:rFonts w:cs="Times New Roman"/>
          <w:szCs w:val="26"/>
        </w:rPr>
        <w:t>e.</w:t>
      </w:r>
    </w:p>
    <w:p w14:paraId="00CDF852" w14:textId="7FD290EC" w:rsidR="006E6B21" w:rsidRDefault="006E6B21" w:rsidP="0046125A">
      <w:pPr>
        <w:pStyle w:val="ListParagraph"/>
        <w:numPr>
          <w:ilvl w:val="0"/>
          <w:numId w:val="72"/>
        </w:numPr>
        <w:rPr>
          <w:rFonts w:cs="Times New Roman"/>
          <w:szCs w:val="26"/>
        </w:rPr>
      </w:pPr>
      <w:r>
        <w:rPr>
          <w:rFonts w:cs="Times New Roman"/>
          <w:szCs w:val="26"/>
        </w:rPr>
        <w:t>Sử dụng Node.js và Express.js để xây dựng và quản lý các module của hệ thống.</w:t>
      </w:r>
    </w:p>
    <w:p w14:paraId="6825B09A" w14:textId="7FAE9B9C" w:rsidR="006E6B21" w:rsidRPr="006E6B21" w:rsidRDefault="006E6B21" w:rsidP="0046125A">
      <w:pPr>
        <w:pStyle w:val="ListParagraph"/>
        <w:numPr>
          <w:ilvl w:val="0"/>
          <w:numId w:val="72"/>
        </w:numPr>
        <w:rPr>
          <w:rFonts w:cs="Times New Roman"/>
          <w:szCs w:val="26"/>
        </w:rPr>
      </w:pPr>
      <w:r>
        <w:rPr>
          <w:rFonts w:cs="Times New Roman"/>
          <w:szCs w:val="26"/>
        </w:rPr>
        <w:t>Sử dụng Mong</w:t>
      </w:r>
      <w:r w:rsidR="00F4441D">
        <w:rPr>
          <w:rFonts w:cs="Times New Roman"/>
          <w:szCs w:val="26"/>
        </w:rPr>
        <w:t>oDB để lưu trữ cơ sở dữ liệu cho hệ thống.</w:t>
      </w:r>
    </w:p>
    <w:p w14:paraId="0DA7B43B" w14:textId="77777777" w:rsidR="00252775" w:rsidRPr="009826CC" w:rsidRDefault="00252775" w:rsidP="009A2C78">
      <w:pPr>
        <w:spacing w:line="360" w:lineRule="auto"/>
        <w:rPr>
          <w:rFonts w:ascii="Times New Roman" w:hAnsi="Times New Roman" w:cs="Times New Roman"/>
          <w:b/>
          <w:bCs/>
          <w:sz w:val="26"/>
          <w:szCs w:val="26"/>
        </w:rPr>
      </w:pPr>
      <w:r w:rsidRPr="009826CC">
        <w:rPr>
          <w:rFonts w:ascii="Times New Roman" w:hAnsi="Times New Roman" w:cs="Times New Roman"/>
          <w:b/>
          <w:bCs/>
          <w:sz w:val="26"/>
          <w:szCs w:val="26"/>
        </w:rPr>
        <w:t>Đề cương viết tiểu luận:</w:t>
      </w:r>
    </w:p>
    <w:p w14:paraId="75B9EA30" w14:textId="77777777" w:rsidR="00252775" w:rsidRPr="00787C2C" w:rsidRDefault="00252775" w:rsidP="009A2C78">
      <w:pPr>
        <w:spacing w:line="360" w:lineRule="auto"/>
        <w:rPr>
          <w:rFonts w:ascii="Times New Roman" w:hAnsi="Times New Roman" w:cs="Times New Roman"/>
          <w:b/>
          <w:bCs/>
          <w:sz w:val="26"/>
          <w:szCs w:val="26"/>
        </w:rPr>
      </w:pPr>
      <w:r w:rsidRPr="00787C2C">
        <w:rPr>
          <w:rFonts w:ascii="Times New Roman" w:hAnsi="Times New Roman" w:cs="Times New Roman"/>
          <w:b/>
          <w:bCs/>
          <w:sz w:val="26"/>
          <w:szCs w:val="26"/>
        </w:rPr>
        <w:t>PHẦN MỞ ĐẦU</w:t>
      </w:r>
    </w:p>
    <w:p w14:paraId="785A1A76" w14:textId="77777777" w:rsidR="00252775" w:rsidRPr="00787C2C" w:rsidRDefault="00252775" w:rsidP="009F0984">
      <w:pPr>
        <w:pStyle w:val="ListParagraph"/>
        <w:numPr>
          <w:ilvl w:val="0"/>
          <w:numId w:val="14"/>
        </w:numPr>
        <w:ind w:left="357" w:hanging="357"/>
        <w:rPr>
          <w:rFonts w:cs="Times New Roman"/>
          <w:szCs w:val="26"/>
        </w:rPr>
      </w:pPr>
      <w:r w:rsidRPr="00787C2C">
        <w:rPr>
          <w:rFonts w:cs="Times New Roman"/>
          <w:szCs w:val="26"/>
        </w:rPr>
        <w:t>Tính cấp thiết của đề tài</w:t>
      </w:r>
    </w:p>
    <w:p w14:paraId="33B617C8" w14:textId="77777777" w:rsidR="00252775" w:rsidRPr="00787C2C" w:rsidRDefault="00252775" w:rsidP="009F0984">
      <w:pPr>
        <w:pStyle w:val="ListParagraph"/>
        <w:numPr>
          <w:ilvl w:val="0"/>
          <w:numId w:val="14"/>
        </w:numPr>
        <w:ind w:left="357" w:hanging="357"/>
        <w:rPr>
          <w:rFonts w:cs="Times New Roman"/>
          <w:szCs w:val="26"/>
        </w:rPr>
      </w:pPr>
      <w:r w:rsidRPr="00787C2C">
        <w:rPr>
          <w:rFonts w:cs="Times New Roman"/>
          <w:szCs w:val="26"/>
        </w:rPr>
        <w:t>Mục đích của đề tài</w:t>
      </w:r>
    </w:p>
    <w:p w14:paraId="6BBB1152" w14:textId="4DA7FF56" w:rsidR="00252775" w:rsidRPr="00787C2C" w:rsidRDefault="005D58E5" w:rsidP="009F0984">
      <w:pPr>
        <w:pStyle w:val="ListParagraph"/>
        <w:numPr>
          <w:ilvl w:val="0"/>
          <w:numId w:val="14"/>
        </w:numPr>
        <w:ind w:left="357" w:hanging="357"/>
        <w:rPr>
          <w:rFonts w:cs="Times New Roman"/>
          <w:szCs w:val="26"/>
        </w:rPr>
      </w:pPr>
      <w:r>
        <w:rPr>
          <w:rFonts w:cs="Times New Roman"/>
          <w:szCs w:val="26"/>
          <w:lang w:val="vi-VN"/>
        </w:rPr>
        <w:t>Phương pháp thực hiện</w:t>
      </w:r>
    </w:p>
    <w:p w14:paraId="47FD4A95" w14:textId="77777777" w:rsidR="00252775" w:rsidRPr="00787C2C" w:rsidRDefault="00252775" w:rsidP="009F0984">
      <w:pPr>
        <w:pStyle w:val="ListParagraph"/>
        <w:numPr>
          <w:ilvl w:val="0"/>
          <w:numId w:val="14"/>
        </w:numPr>
        <w:ind w:left="357" w:hanging="357"/>
        <w:rPr>
          <w:rFonts w:cs="Times New Roman"/>
          <w:szCs w:val="26"/>
        </w:rPr>
      </w:pPr>
      <w:r w:rsidRPr="00787C2C">
        <w:rPr>
          <w:rFonts w:cs="Times New Roman"/>
          <w:szCs w:val="26"/>
        </w:rPr>
        <w:t>Kết quả dự kiến đạt được</w:t>
      </w:r>
    </w:p>
    <w:p w14:paraId="6E392B75" w14:textId="77777777" w:rsidR="00252775" w:rsidRPr="00787C2C" w:rsidRDefault="00252775" w:rsidP="009A2C78">
      <w:pPr>
        <w:spacing w:line="360" w:lineRule="auto"/>
        <w:rPr>
          <w:rFonts w:ascii="Times New Roman" w:hAnsi="Times New Roman" w:cs="Times New Roman"/>
          <w:sz w:val="26"/>
          <w:szCs w:val="26"/>
        </w:rPr>
      </w:pPr>
      <w:r w:rsidRPr="00787C2C">
        <w:rPr>
          <w:rFonts w:ascii="Times New Roman" w:hAnsi="Times New Roman" w:cs="Times New Roman"/>
          <w:b/>
          <w:bCs/>
          <w:sz w:val="26"/>
          <w:szCs w:val="26"/>
        </w:rPr>
        <w:t>PHẦN NỘI DUNG</w:t>
      </w:r>
    </w:p>
    <w:p w14:paraId="22451ABF" w14:textId="77777777" w:rsidR="00252775" w:rsidRPr="00787C2C" w:rsidRDefault="00252775" w:rsidP="009F0984">
      <w:pPr>
        <w:pStyle w:val="ListParagraph"/>
        <w:numPr>
          <w:ilvl w:val="0"/>
          <w:numId w:val="13"/>
        </w:numPr>
        <w:ind w:left="357" w:hanging="357"/>
        <w:rPr>
          <w:rFonts w:cs="Times New Roman"/>
          <w:b/>
          <w:bCs/>
          <w:szCs w:val="26"/>
        </w:rPr>
      </w:pPr>
      <w:r w:rsidRPr="00787C2C">
        <w:rPr>
          <w:rFonts w:cs="Times New Roman"/>
          <w:b/>
          <w:bCs/>
          <w:szCs w:val="26"/>
        </w:rPr>
        <w:t>Chương 1. CƠ SỞ LÝ THUYẾT</w:t>
      </w:r>
    </w:p>
    <w:p w14:paraId="66EC66BF" w14:textId="76CA70E5" w:rsidR="00F57C0B" w:rsidRDefault="00F57C0B" w:rsidP="006E6B21">
      <w:pPr>
        <w:pStyle w:val="ListParagraph"/>
        <w:numPr>
          <w:ilvl w:val="1"/>
          <w:numId w:val="13"/>
        </w:numPr>
        <w:rPr>
          <w:rFonts w:cs="Times New Roman"/>
          <w:szCs w:val="26"/>
        </w:rPr>
      </w:pPr>
      <w:r>
        <w:rPr>
          <w:rFonts w:cs="Times New Roman"/>
          <w:szCs w:val="26"/>
        </w:rPr>
        <w:t>Kiến trúc hệ thống</w:t>
      </w:r>
    </w:p>
    <w:p w14:paraId="34499B8D" w14:textId="505BA597" w:rsidR="006E6B21" w:rsidRPr="00787C2C" w:rsidRDefault="006E6B21" w:rsidP="006E6B21">
      <w:pPr>
        <w:pStyle w:val="ListParagraph"/>
        <w:numPr>
          <w:ilvl w:val="1"/>
          <w:numId w:val="13"/>
        </w:numPr>
        <w:rPr>
          <w:rFonts w:cs="Times New Roman"/>
          <w:szCs w:val="26"/>
        </w:rPr>
      </w:pPr>
      <w:r w:rsidRPr="00787C2C">
        <w:rPr>
          <w:rFonts w:cs="Times New Roman"/>
          <w:szCs w:val="26"/>
        </w:rPr>
        <w:t>ReactJs</w:t>
      </w:r>
    </w:p>
    <w:p w14:paraId="702876E2" w14:textId="17B6ACEC" w:rsidR="00732091" w:rsidRPr="00787C2C" w:rsidRDefault="006E6B21" w:rsidP="009F0984">
      <w:pPr>
        <w:pStyle w:val="ListParagraph"/>
        <w:numPr>
          <w:ilvl w:val="1"/>
          <w:numId w:val="13"/>
        </w:numPr>
        <w:rPr>
          <w:rFonts w:cs="Times New Roman"/>
          <w:szCs w:val="26"/>
        </w:rPr>
      </w:pPr>
      <w:r>
        <w:rPr>
          <w:rFonts w:cs="Times New Roman"/>
          <w:szCs w:val="26"/>
        </w:rPr>
        <w:t>Node.js</w:t>
      </w:r>
    </w:p>
    <w:p w14:paraId="14F447AF" w14:textId="77777777" w:rsidR="00F4441D" w:rsidRDefault="00F4441D" w:rsidP="00F4441D">
      <w:pPr>
        <w:pStyle w:val="ListParagraph"/>
        <w:numPr>
          <w:ilvl w:val="1"/>
          <w:numId w:val="13"/>
        </w:numPr>
        <w:rPr>
          <w:rFonts w:cs="Times New Roman"/>
          <w:szCs w:val="26"/>
        </w:rPr>
      </w:pPr>
      <w:r>
        <w:rPr>
          <w:rFonts w:cs="Times New Roman"/>
          <w:szCs w:val="26"/>
        </w:rPr>
        <w:t>Express.js</w:t>
      </w:r>
    </w:p>
    <w:p w14:paraId="5F270D52" w14:textId="68949CC4" w:rsidR="00F4441D" w:rsidRDefault="00F4441D" w:rsidP="00F4441D">
      <w:pPr>
        <w:pStyle w:val="ListParagraph"/>
        <w:numPr>
          <w:ilvl w:val="1"/>
          <w:numId w:val="13"/>
        </w:numPr>
        <w:rPr>
          <w:rFonts w:cs="Times New Roman"/>
          <w:szCs w:val="26"/>
        </w:rPr>
      </w:pPr>
      <w:r>
        <w:rPr>
          <w:rFonts w:cs="Times New Roman"/>
          <w:szCs w:val="26"/>
        </w:rPr>
        <w:t>MongoDB</w:t>
      </w:r>
    </w:p>
    <w:p w14:paraId="4A30DA3B" w14:textId="7B403DC0" w:rsidR="00F57C0B" w:rsidRPr="00F57C0B" w:rsidRDefault="00F57C0B" w:rsidP="00F57C0B">
      <w:pPr>
        <w:pStyle w:val="ListParagraph"/>
        <w:numPr>
          <w:ilvl w:val="1"/>
          <w:numId w:val="13"/>
        </w:numPr>
        <w:rPr>
          <w:rFonts w:cs="Times New Roman"/>
          <w:szCs w:val="26"/>
        </w:rPr>
      </w:pPr>
      <w:r w:rsidRPr="00787C2C">
        <w:rPr>
          <w:rFonts w:cs="Times New Roman"/>
          <w:szCs w:val="26"/>
        </w:rPr>
        <w:lastRenderedPageBreak/>
        <w:t>RESTful API</w:t>
      </w:r>
    </w:p>
    <w:p w14:paraId="72B9FB5D" w14:textId="2F93E10D" w:rsidR="00252775" w:rsidRDefault="00F57C0B" w:rsidP="009F0984">
      <w:pPr>
        <w:pStyle w:val="ListParagraph"/>
        <w:numPr>
          <w:ilvl w:val="1"/>
          <w:numId w:val="13"/>
        </w:numPr>
        <w:rPr>
          <w:rFonts w:cs="Times New Roman"/>
          <w:szCs w:val="26"/>
        </w:rPr>
      </w:pPr>
      <w:r>
        <w:rPr>
          <w:rFonts w:cs="Times New Roman"/>
          <w:szCs w:val="26"/>
        </w:rPr>
        <w:t>JSON Web Token</w:t>
      </w:r>
    </w:p>
    <w:p w14:paraId="5F1FF0A7" w14:textId="604DC162" w:rsidR="00F57C0B" w:rsidRPr="00787C2C" w:rsidRDefault="00F57C0B" w:rsidP="009F0984">
      <w:pPr>
        <w:pStyle w:val="ListParagraph"/>
        <w:numPr>
          <w:ilvl w:val="1"/>
          <w:numId w:val="13"/>
        </w:numPr>
        <w:rPr>
          <w:rFonts w:cs="Times New Roman"/>
          <w:szCs w:val="26"/>
        </w:rPr>
      </w:pPr>
      <w:r>
        <w:rPr>
          <w:rFonts w:cs="Times New Roman"/>
          <w:szCs w:val="26"/>
        </w:rPr>
        <w:t>Các công nghệ khác</w:t>
      </w:r>
    </w:p>
    <w:p w14:paraId="709309D1" w14:textId="77777777" w:rsidR="00252775" w:rsidRPr="00787C2C" w:rsidRDefault="00252775" w:rsidP="009F0984">
      <w:pPr>
        <w:pStyle w:val="ListParagraph"/>
        <w:numPr>
          <w:ilvl w:val="0"/>
          <w:numId w:val="13"/>
        </w:numPr>
        <w:rPr>
          <w:rFonts w:cs="Times New Roman"/>
          <w:b/>
          <w:bCs/>
          <w:szCs w:val="26"/>
        </w:rPr>
      </w:pPr>
      <w:r w:rsidRPr="00787C2C">
        <w:rPr>
          <w:rFonts w:cs="Times New Roman"/>
          <w:b/>
          <w:bCs/>
          <w:szCs w:val="26"/>
        </w:rPr>
        <w:t>Chương 2. KHẢO SÁT HIỆN TRẠNG VÀ MÔ HÌNH HOÁ YÊU CẦU</w:t>
      </w:r>
    </w:p>
    <w:p w14:paraId="53EC8DB0" w14:textId="77777777" w:rsidR="00252775" w:rsidRPr="00787C2C" w:rsidRDefault="00252775" w:rsidP="009F0984">
      <w:pPr>
        <w:pStyle w:val="ListParagraph"/>
        <w:numPr>
          <w:ilvl w:val="1"/>
          <w:numId w:val="13"/>
        </w:numPr>
        <w:rPr>
          <w:rFonts w:cs="Times New Roman"/>
          <w:b/>
          <w:bCs/>
          <w:szCs w:val="26"/>
        </w:rPr>
      </w:pPr>
      <w:r w:rsidRPr="00787C2C">
        <w:rPr>
          <w:rFonts w:cs="Times New Roman"/>
          <w:szCs w:val="26"/>
        </w:rPr>
        <w:t>Khảo sát hiện trạng</w:t>
      </w:r>
    </w:p>
    <w:p w14:paraId="35046F08" w14:textId="77777777" w:rsidR="00252775" w:rsidRPr="00787C2C" w:rsidRDefault="00252775" w:rsidP="009F0984">
      <w:pPr>
        <w:pStyle w:val="ListParagraph"/>
        <w:numPr>
          <w:ilvl w:val="1"/>
          <w:numId w:val="13"/>
        </w:numPr>
        <w:rPr>
          <w:rFonts w:cs="Times New Roman"/>
          <w:b/>
          <w:bCs/>
          <w:szCs w:val="26"/>
        </w:rPr>
      </w:pPr>
      <w:r w:rsidRPr="00787C2C">
        <w:rPr>
          <w:rFonts w:cs="Times New Roman"/>
          <w:szCs w:val="26"/>
        </w:rPr>
        <w:t>Xác định yêu cầu</w:t>
      </w:r>
    </w:p>
    <w:p w14:paraId="0624546F" w14:textId="77777777" w:rsidR="00252775" w:rsidRPr="00787C2C" w:rsidRDefault="00252775" w:rsidP="009F0984">
      <w:pPr>
        <w:pStyle w:val="ListParagraph"/>
        <w:numPr>
          <w:ilvl w:val="1"/>
          <w:numId w:val="13"/>
        </w:numPr>
        <w:rPr>
          <w:rFonts w:cs="Times New Roman"/>
          <w:b/>
          <w:bCs/>
          <w:szCs w:val="26"/>
        </w:rPr>
      </w:pPr>
      <w:r w:rsidRPr="00787C2C">
        <w:rPr>
          <w:rFonts w:cs="Times New Roman"/>
          <w:szCs w:val="26"/>
        </w:rPr>
        <w:t>Mô hình hoá yêu cầu</w:t>
      </w:r>
    </w:p>
    <w:p w14:paraId="3AC7E796" w14:textId="77777777" w:rsidR="00252775" w:rsidRPr="00787C2C" w:rsidRDefault="00252775" w:rsidP="009F0984">
      <w:pPr>
        <w:pStyle w:val="ListParagraph"/>
        <w:numPr>
          <w:ilvl w:val="0"/>
          <w:numId w:val="13"/>
        </w:numPr>
        <w:rPr>
          <w:rFonts w:cs="Times New Roman"/>
          <w:b/>
          <w:bCs/>
          <w:szCs w:val="26"/>
        </w:rPr>
      </w:pPr>
      <w:r w:rsidRPr="00787C2C">
        <w:rPr>
          <w:rFonts w:cs="Times New Roman"/>
          <w:b/>
          <w:bCs/>
          <w:szCs w:val="26"/>
        </w:rPr>
        <w:t>Chương 3. THIẾT KẾ PHẦN MỀM</w:t>
      </w:r>
    </w:p>
    <w:p w14:paraId="4C1A03B6" w14:textId="36CA7377" w:rsidR="00252775" w:rsidRPr="00787C2C" w:rsidRDefault="00660C42" w:rsidP="009F0984">
      <w:pPr>
        <w:pStyle w:val="ListParagraph"/>
        <w:numPr>
          <w:ilvl w:val="1"/>
          <w:numId w:val="13"/>
        </w:numPr>
        <w:rPr>
          <w:rFonts w:cs="Times New Roman"/>
          <w:b/>
          <w:bCs/>
          <w:szCs w:val="26"/>
        </w:rPr>
      </w:pPr>
      <w:r>
        <w:rPr>
          <w:rFonts w:cs="Times New Roman"/>
          <w:szCs w:val="26"/>
        </w:rPr>
        <w:t>Một số l</w:t>
      </w:r>
      <w:r w:rsidR="00252775" w:rsidRPr="00787C2C">
        <w:rPr>
          <w:rFonts w:cs="Times New Roman"/>
          <w:szCs w:val="26"/>
        </w:rPr>
        <w:t>ược đồ tuần tự</w:t>
      </w:r>
    </w:p>
    <w:p w14:paraId="1D0D49EA" w14:textId="77777777" w:rsidR="00252775" w:rsidRPr="00787C2C" w:rsidRDefault="00252775" w:rsidP="009F0984">
      <w:pPr>
        <w:pStyle w:val="ListParagraph"/>
        <w:numPr>
          <w:ilvl w:val="1"/>
          <w:numId w:val="13"/>
        </w:numPr>
        <w:rPr>
          <w:rFonts w:cs="Times New Roman"/>
          <w:b/>
          <w:bCs/>
          <w:szCs w:val="26"/>
        </w:rPr>
      </w:pPr>
      <w:r w:rsidRPr="00787C2C">
        <w:rPr>
          <w:rFonts w:cs="Times New Roman"/>
          <w:szCs w:val="26"/>
        </w:rPr>
        <w:t>Thiết kế cơ sở dữ liệu</w:t>
      </w:r>
    </w:p>
    <w:p w14:paraId="21D965F5" w14:textId="77777777" w:rsidR="00252775" w:rsidRPr="00787C2C" w:rsidRDefault="00252775" w:rsidP="009F0984">
      <w:pPr>
        <w:pStyle w:val="ListParagraph"/>
        <w:numPr>
          <w:ilvl w:val="1"/>
          <w:numId w:val="13"/>
        </w:numPr>
        <w:rPr>
          <w:rFonts w:cs="Times New Roman"/>
          <w:b/>
          <w:bCs/>
          <w:szCs w:val="26"/>
        </w:rPr>
      </w:pPr>
      <w:r w:rsidRPr="00787C2C">
        <w:rPr>
          <w:rFonts w:cs="Times New Roman"/>
          <w:szCs w:val="26"/>
        </w:rPr>
        <w:t>Thiết kế giao diện</w:t>
      </w:r>
    </w:p>
    <w:p w14:paraId="2C293A94" w14:textId="77777777" w:rsidR="00252775" w:rsidRPr="00787C2C" w:rsidRDefault="00252775" w:rsidP="009F0984">
      <w:pPr>
        <w:pStyle w:val="ListParagraph"/>
        <w:numPr>
          <w:ilvl w:val="0"/>
          <w:numId w:val="13"/>
        </w:numPr>
        <w:rPr>
          <w:rFonts w:cs="Times New Roman"/>
          <w:b/>
          <w:bCs/>
          <w:szCs w:val="26"/>
        </w:rPr>
      </w:pPr>
      <w:r w:rsidRPr="00787C2C">
        <w:rPr>
          <w:rFonts w:cs="Times New Roman"/>
          <w:b/>
          <w:bCs/>
          <w:szCs w:val="26"/>
        </w:rPr>
        <w:t>Chương 4. CÀI ĐẶT VÀ KIỂM THỬ</w:t>
      </w:r>
    </w:p>
    <w:p w14:paraId="44B8F9AF" w14:textId="77777777" w:rsidR="00252775" w:rsidRPr="00787C2C" w:rsidRDefault="00252775" w:rsidP="009F0984">
      <w:pPr>
        <w:pStyle w:val="ListParagraph"/>
        <w:numPr>
          <w:ilvl w:val="1"/>
          <w:numId w:val="13"/>
        </w:numPr>
        <w:rPr>
          <w:rFonts w:cs="Times New Roman"/>
          <w:szCs w:val="26"/>
        </w:rPr>
      </w:pPr>
      <w:r w:rsidRPr="00787C2C">
        <w:rPr>
          <w:rFonts w:cs="Times New Roman"/>
          <w:szCs w:val="26"/>
        </w:rPr>
        <w:t>Cài đặt ứng dụng</w:t>
      </w:r>
    </w:p>
    <w:p w14:paraId="074F9814" w14:textId="77777777" w:rsidR="00252775" w:rsidRDefault="00252775" w:rsidP="009F0984">
      <w:pPr>
        <w:pStyle w:val="ListParagraph"/>
        <w:numPr>
          <w:ilvl w:val="1"/>
          <w:numId w:val="13"/>
        </w:numPr>
        <w:rPr>
          <w:rFonts w:cs="Times New Roman"/>
          <w:szCs w:val="26"/>
        </w:rPr>
      </w:pPr>
      <w:r w:rsidRPr="00787C2C">
        <w:rPr>
          <w:rFonts w:cs="Times New Roman"/>
          <w:szCs w:val="26"/>
        </w:rPr>
        <w:t>Kiểm thử ứng dụng</w:t>
      </w:r>
    </w:p>
    <w:p w14:paraId="247715EC" w14:textId="43B43AE9" w:rsidR="001A4CFD" w:rsidRDefault="001A4CFD" w:rsidP="009F0984">
      <w:pPr>
        <w:pStyle w:val="ListParagraph"/>
        <w:numPr>
          <w:ilvl w:val="1"/>
          <w:numId w:val="13"/>
        </w:numPr>
        <w:rPr>
          <w:rFonts w:cs="Times New Roman"/>
          <w:szCs w:val="26"/>
        </w:rPr>
      </w:pPr>
      <w:r>
        <w:rPr>
          <w:rFonts w:cs="Times New Roman"/>
          <w:szCs w:val="26"/>
        </w:rPr>
        <w:t>Quy trình kiểm thử</w:t>
      </w:r>
    </w:p>
    <w:p w14:paraId="0D69E14E" w14:textId="0B6972ED" w:rsidR="001A4CFD" w:rsidRPr="00787C2C" w:rsidRDefault="001A4CFD" w:rsidP="009F0984">
      <w:pPr>
        <w:pStyle w:val="ListParagraph"/>
        <w:numPr>
          <w:ilvl w:val="1"/>
          <w:numId w:val="13"/>
        </w:numPr>
        <w:rPr>
          <w:rFonts w:cs="Times New Roman"/>
          <w:szCs w:val="26"/>
        </w:rPr>
      </w:pPr>
      <w:r>
        <w:rPr>
          <w:rFonts w:cs="Times New Roman"/>
          <w:szCs w:val="26"/>
        </w:rPr>
        <w:t>Kế hoạch kiểm thử</w:t>
      </w:r>
    </w:p>
    <w:p w14:paraId="1389E127" w14:textId="77777777" w:rsidR="00252775" w:rsidRPr="00787C2C" w:rsidRDefault="00252775" w:rsidP="009A2C78">
      <w:pPr>
        <w:spacing w:line="360" w:lineRule="auto"/>
        <w:rPr>
          <w:rFonts w:ascii="Times New Roman" w:hAnsi="Times New Roman" w:cs="Times New Roman"/>
          <w:b/>
          <w:bCs/>
          <w:sz w:val="26"/>
          <w:szCs w:val="26"/>
        </w:rPr>
      </w:pPr>
      <w:r w:rsidRPr="00787C2C">
        <w:rPr>
          <w:rFonts w:ascii="Times New Roman" w:hAnsi="Times New Roman" w:cs="Times New Roman"/>
          <w:b/>
          <w:bCs/>
          <w:sz w:val="26"/>
          <w:szCs w:val="26"/>
        </w:rPr>
        <w:t>PHẦN KẾT LUẬN</w:t>
      </w:r>
    </w:p>
    <w:p w14:paraId="2B8F5D40" w14:textId="77777777" w:rsidR="00252775" w:rsidRPr="00787C2C" w:rsidRDefault="00252775" w:rsidP="009F0984">
      <w:pPr>
        <w:pStyle w:val="ListParagraph"/>
        <w:numPr>
          <w:ilvl w:val="0"/>
          <w:numId w:val="15"/>
        </w:numPr>
        <w:rPr>
          <w:rFonts w:cs="Times New Roman"/>
          <w:szCs w:val="26"/>
        </w:rPr>
      </w:pPr>
      <w:r w:rsidRPr="00787C2C">
        <w:rPr>
          <w:rFonts w:cs="Times New Roman"/>
          <w:szCs w:val="26"/>
        </w:rPr>
        <w:t>Kết quả đạt được</w:t>
      </w:r>
    </w:p>
    <w:p w14:paraId="35F9300D" w14:textId="77777777" w:rsidR="00252775" w:rsidRPr="00787C2C" w:rsidRDefault="00252775" w:rsidP="009F0984">
      <w:pPr>
        <w:pStyle w:val="ListParagraph"/>
        <w:numPr>
          <w:ilvl w:val="0"/>
          <w:numId w:val="15"/>
        </w:numPr>
        <w:rPr>
          <w:rFonts w:cs="Times New Roman"/>
          <w:szCs w:val="26"/>
        </w:rPr>
      </w:pPr>
      <w:r w:rsidRPr="00787C2C">
        <w:rPr>
          <w:rFonts w:cs="Times New Roman"/>
          <w:szCs w:val="26"/>
        </w:rPr>
        <w:t>Ưu điểm và nhược điểm</w:t>
      </w:r>
    </w:p>
    <w:p w14:paraId="33B5275C" w14:textId="77777777" w:rsidR="00252775" w:rsidRPr="00787C2C" w:rsidRDefault="00252775" w:rsidP="009F0984">
      <w:pPr>
        <w:pStyle w:val="ListParagraph"/>
        <w:numPr>
          <w:ilvl w:val="0"/>
          <w:numId w:val="15"/>
        </w:numPr>
        <w:rPr>
          <w:rFonts w:cs="Times New Roman"/>
          <w:szCs w:val="26"/>
        </w:rPr>
      </w:pPr>
      <w:r w:rsidRPr="00787C2C">
        <w:rPr>
          <w:rFonts w:cs="Times New Roman"/>
          <w:szCs w:val="26"/>
        </w:rPr>
        <w:t>Hướng phát triển</w:t>
      </w:r>
    </w:p>
    <w:p w14:paraId="47B3B695" w14:textId="77777777" w:rsidR="00252775" w:rsidRPr="009826CC" w:rsidRDefault="00252775" w:rsidP="00C74FC6">
      <w:pPr>
        <w:rPr>
          <w:rFonts w:ascii="Times New Roman" w:hAnsi="Times New Roman" w:cs="Times New Roman"/>
          <w:sz w:val="26"/>
          <w:szCs w:val="26"/>
        </w:rPr>
      </w:pPr>
    </w:p>
    <w:p w14:paraId="54705AE1" w14:textId="77777777" w:rsidR="00252775" w:rsidRPr="009826CC" w:rsidRDefault="00252775" w:rsidP="00C74FC6">
      <w:pPr>
        <w:rPr>
          <w:rFonts w:ascii="Times New Roman" w:hAnsi="Times New Roman" w:cs="Times New Roman"/>
          <w:sz w:val="26"/>
          <w:szCs w:val="26"/>
        </w:rPr>
        <w:sectPr w:rsidR="00252775" w:rsidRPr="009826CC" w:rsidSect="00B347A3">
          <w:pgSz w:w="11907" w:h="16840" w:code="9"/>
          <w:pgMar w:top="1134" w:right="1134" w:bottom="1134" w:left="1701" w:header="720" w:footer="720" w:gutter="0"/>
          <w:pgNumType w:fmt="lowerRoman"/>
          <w:cols w:space="720"/>
          <w:docGrid w:linePitch="360"/>
        </w:sectPr>
      </w:pPr>
    </w:p>
    <w:p w14:paraId="755B4107" w14:textId="77777777" w:rsidR="00252775" w:rsidRPr="009826CC" w:rsidRDefault="00252775" w:rsidP="00C74FC6">
      <w:pPr>
        <w:jc w:val="center"/>
        <w:rPr>
          <w:rFonts w:ascii="Times New Roman" w:hAnsi="Times New Roman" w:cs="Times New Roman"/>
          <w:b/>
          <w:bCs/>
          <w:sz w:val="26"/>
          <w:szCs w:val="26"/>
        </w:rPr>
      </w:pPr>
      <w:r w:rsidRPr="009826CC">
        <w:rPr>
          <w:rFonts w:ascii="Times New Roman" w:hAnsi="Times New Roman" w:cs="Times New Roman"/>
          <w:b/>
          <w:bCs/>
          <w:sz w:val="26"/>
          <w:szCs w:val="26"/>
        </w:rPr>
        <w:lastRenderedPageBreak/>
        <w:t>KẾ HOẠCH THỰC HIỆN</w:t>
      </w:r>
    </w:p>
    <w:tbl>
      <w:tblPr>
        <w:tblStyle w:val="TableGrid"/>
        <w:tblW w:w="9189" w:type="dxa"/>
        <w:tblLook w:val="04A0" w:firstRow="1" w:lastRow="0" w:firstColumn="1" w:lastColumn="0" w:noHBand="0" w:noVBand="1"/>
      </w:tblPr>
      <w:tblGrid>
        <w:gridCol w:w="794"/>
        <w:gridCol w:w="2975"/>
        <w:gridCol w:w="3955"/>
        <w:gridCol w:w="1465"/>
      </w:tblGrid>
      <w:tr w:rsidR="00252775" w:rsidRPr="009826CC" w14:paraId="6D7D5233" w14:textId="77777777" w:rsidTr="00C74FC6">
        <w:trPr>
          <w:tblHeader/>
        </w:trPr>
        <w:tc>
          <w:tcPr>
            <w:tcW w:w="794" w:type="dxa"/>
          </w:tcPr>
          <w:p w14:paraId="48DA9AD6" w14:textId="77777777" w:rsidR="00252775" w:rsidRPr="009826CC" w:rsidRDefault="00252775" w:rsidP="0087576F">
            <w:pPr>
              <w:jc w:val="center"/>
              <w:rPr>
                <w:sz w:val="26"/>
                <w:szCs w:val="26"/>
              </w:rPr>
            </w:pPr>
            <w:r w:rsidRPr="009826CC">
              <w:rPr>
                <w:sz w:val="26"/>
                <w:szCs w:val="26"/>
              </w:rPr>
              <w:t>STT</w:t>
            </w:r>
          </w:p>
        </w:tc>
        <w:tc>
          <w:tcPr>
            <w:tcW w:w="2975" w:type="dxa"/>
          </w:tcPr>
          <w:p w14:paraId="0572CFCC" w14:textId="77777777" w:rsidR="00252775" w:rsidRPr="009826CC" w:rsidRDefault="00252775" w:rsidP="0087576F">
            <w:pPr>
              <w:jc w:val="center"/>
              <w:rPr>
                <w:sz w:val="26"/>
                <w:szCs w:val="26"/>
              </w:rPr>
            </w:pPr>
            <w:r w:rsidRPr="009826CC">
              <w:rPr>
                <w:sz w:val="26"/>
                <w:szCs w:val="26"/>
              </w:rPr>
              <w:t>Thời Gian</w:t>
            </w:r>
          </w:p>
        </w:tc>
        <w:tc>
          <w:tcPr>
            <w:tcW w:w="3955" w:type="dxa"/>
          </w:tcPr>
          <w:p w14:paraId="209A8699" w14:textId="77777777" w:rsidR="00252775" w:rsidRPr="009826CC" w:rsidRDefault="00252775" w:rsidP="0087576F">
            <w:pPr>
              <w:jc w:val="center"/>
              <w:rPr>
                <w:sz w:val="26"/>
                <w:szCs w:val="26"/>
              </w:rPr>
            </w:pPr>
            <w:r w:rsidRPr="009826CC">
              <w:rPr>
                <w:sz w:val="26"/>
                <w:szCs w:val="26"/>
              </w:rPr>
              <w:t>Công Việc</w:t>
            </w:r>
          </w:p>
        </w:tc>
        <w:tc>
          <w:tcPr>
            <w:tcW w:w="1465" w:type="dxa"/>
          </w:tcPr>
          <w:p w14:paraId="632A6BFA" w14:textId="77777777" w:rsidR="00252775" w:rsidRPr="009826CC" w:rsidRDefault="00252775" w:rsidP="0087576F">
            <w:pPr>
              <w:jc w:val="center"/>
              <w:rPr>
                <w:sz w:val="26"/>
                <w:szCs w:val="26"/>
              </w:rPr>
            </w:pPr>
            <w:r w:rsidRPr="009826CC">
              <w:rPr>
                <w:sz w:val="26"/>
                <w:szCs w:val="26"/>
              </w:rPr>
              <w:t>Ghi Chú</w:t>
            </w:r>
          </w:p>
        </w:tc>
      </w:tr>
      <w:tr w:rsidR="00252775" w:rsidRPr="009826CC" w14:paraId="1C1AC9FA" w14:textId="77777777" w:rsidTr="00C74FC6">
        <w:tc>
          <w:tcPr>
            <w:tcW w:w="794" w:type="dxa"/>
          </w:tcPr>
          <w:p w14:paraId="7BC75C72" w14:textId="77777777" w:rsidR="00252775" w:rsidRPr="009826CC" w:rsidRDefault="00252775" w:rsidP="0087576F">
            <w:pPr>
              <w:jc w:val="both"/>
              <w:rPr>
                <w:sz w:val="26"/>
                <w:szCs w:val="26"/>
              </w:rPr>
            </w:pPr>
            <w:r w:rsidRPr="009826CC">
              <w:rPr>
                <w:sz w:val="26"/>
                <w:szCs w:val="26"/>
              </w:rPr>
              <w:t>1</w:t>
            </w:r>
          </w:p>
        </w:tc>
        <w:tc>
          <w:tcPr>
            <w:tcW w:w="2975" w:type="dxa"/>
          </w:tcPr>
          <w:p w14:paraId="2A326D3D" w14:textId="32CA225A" w:rsidR="00252775" w:rsidRPr="00C225A6" w:rsidRDefault="00517503" w:rsidP="0087576F">
            <w:pPr>
              <w:spacing w:line="360" w:lineRule="auto"/>
              <w:jc w:val="both"/>
              <w:rPr>
                <w:sz w:val="26"/>
                <w:szCs w:val="26"/>
                <w:lang w:val="en-US"/>
              </w:rPr>
            </w:pPr>
            <w:r>
              <w:rPr>
                <w:sz w:val="26"/>
                <w:szCs w:val="26"/>
              </w:rPr>
              <w:t>1</w:t>
            </w:r>
            <w:r w:rsidR="00BA596B">
              <w:rPr>
                <w:sz w:val="26"/>
                <w:szCs w:val="26"/>
                <w:lang w:val="en-US"/>
              </w:rPr>
              <w:t>9</w:t>
            </w:r>
            <w:r w:rsidR="00252775" w:rsidRPr="009826CC">
              <w:rPr>
                <w:sz w:val="26"/>
                <w:szCs w:val="26"/>
              </w:rPr>
              <w:t>/0</w:t>
            </w:r>
            <w:r>
              <w:rPr>
                <w:sz w:val="26"/>
                <w:szCs w:val="26"/>
              </w:rPr>
              <w:t>8</w:t>
            </w:r>
            <w:r w:rsidR="00252775" w:rsidRPr="009826CC">
              <w:rPr>
                <w:sz w:val="26"/>
                <w:szCs w:val="26"/>
              </w:rPr>
              <w:t>/202</w:t>
            </w:r>
            <w:r w:rsidR="00C225A6">
              <w:rPr>
                <w:sz w:val="26"/>
                <w:szCs w:val="26"/>
                <w:lang w:val="en-US"/>
              </w:rPr>
              <w:t>4</w:t>
            </w:r>
            <w:r w:rsidR="00252775" w:rsidRPr="009826CC">
              <w:rPr>
                <w:sz w:val="26"/>
                <w:szCs w:val="26"/>
              </w:rPr>
              <w:t xml:space="preserve"> – </w:t>
            </w:r>
            <w:r>
              <w:rPr>
                <w:sz w:val="26"/>
                <w:szCs w:val="26"/>
              </w:rPr>
              <w:t>2</w:t>
            </w:r>
            <w:r w:rsidR="00974E51">
              <w:rPr>
                <w:sz w:val="26"/>
                <w:szCs w:val="26"/>
                <w:lang w:val="en-US"/>
              </w:rPr>
              <w:t>6</w:t>
            </w:r>
            <w:r w:rsidR="00252775" w:rsidRPr="009826CC">
              <w:rPr>
                <w:sz w:val="26"/>
                <w:szCs w:val="26"/>
              </w:rPr>
              <w:t>/0</w:t>
            </w:r>
            <w:r>
              <w:rPr>
                <w:sz w:val="26"/>
                <w:szCs w:val="26"/>
              </w:rPr>
              <w:t>8</w:t>
            </w:r>
            <w:r w:rsidR="00252775" w:rsidRPr="009826CC">
              <w:rPr>
                <w:sz w:val="26"/>
                <w:szCs w:val="26"/>
              </w:rPr>
              <w:t>/202</w:t>
            </w:r>
            <w:r w:rsidR="00C225A6">
              <w:rPr>
                <w:sz w:val="26"/>
                <w:szCs w:val="26"/>
                <w:lang w:val="en-US"/>
              </w:rPr>
              <w:t>4</w:t>
            </w:r>
          </w:p>
        </w:tc>
        <w:tc>
          <w:tcPr>
            <w:tcW w:w="3955" w:type="dxa"/>
          </w:tcPr>
          <w:p w14:paraId="6B957F52" w14:textId="77777777" w:rsidR="00252775" w:rsidRPr="009826CC" w:rsidRDefault="00252775" w:rsidP="0087576F">
            <w:pPr>
              <w:pStyle w:val="ListParagraph"/>
              <w:numPr>
                <w:ilvl w:val="0"/>
                <w:numId w:val="12"/>
              </w:numPr>
              <w:ind w:left="357" w:hanging="357"/>
              <w:rPr>
                <w:szCs w:val="26"/>
              </w:rPr>
            </w:pPr>
            <w:r w:rsidRPr="009826CC">
              <w:rPr>
                <w:szCs w:val="26"/>
              </w:rPr>
              <w:t>Khảo sát hiện trạng</w:t>
            </w:r>
          </w:p>
          <w:p w14:paraId="30E3EE45" w14:textId="0DCFC946" w:rsidR="00252775" w:rsidRPr="00A30017" w:rsidRDefault="00A30017" w:rsidP="0087576F">
            <w:pPr>
              <w:pStyle w:val="ListParagraph"/>
              <w:numPr>
                <w:ilvl w:val="0"/>
                <w:numId w:val="12"/>
              </w:numPr>
              <w:ind w:left="357" w:hanging="357"/>
              <w:rPr>
                <w:szCs w:val="26"/>
              </w:rPr>
            </w:pPr>
            <w:r>
              <w:rPr>
                <w:szCs w:val="26"/>
              </w:rPr>
              <w:t>Xác định các c</w:t>
            </w:r>
            <w:r w:rsidR="0054358A">
              <w:rPr>
                <w:szCs w:val="26"/>
              </w:rPr>
              <w:t>ô</w:t>
            </w:r>
            <w:r>
              <w:rPr>
                <w:szCs w:val="26"/>
              </w:rPr>
              <w:t>ng nghệ sử dụng</w:t>
            </w:r>
          </w:p>
        </w:tc>
        <w:tc>
          <w:tcPr>
            <w:tcW w:w="1465" w:type="dxa"/>
          </w:tcPr>
          <w:p w14:paraId="333890E1" w14:textId="1E9F733C" w:rsidR="00252775" w:rsidRPr="009826CC" w:rsidRDefault="00252775" w:rsidP="00C74FC6">
            <w:pPr>
              <w:rPr>
                <w:sz w:val="26"/>
                <w:szCs w:val="26"/>
              </w:rPr>
            </w:pPr>
          </w:p>
        </w:tc>
      </w:tr>
      <w:tr w:rsidR="00252775" w:rsidRPr="009826CC" w14:paraId="6EA573D6" w14:textId="77777777" w:rsidTr="00C74FC6">
        <w:tc>
          <w:tcPr>
            <w:tcW w:w="794" w:type="dxa"/>
          </w:tcPr>
          <w:p w14:paraId="4AC3452D" w14:textId="77777777" w:rsidR="00252775" w:rsidRPr="009826CC" w:rsidRDefault="00252775" w:rsidP="0087576F">
            <w:pPr>
              <w:jc w:val="both"/>
              <w:rPr>
                <w:sz w:val="26"/>
                <w:szCs w:val="26"/>
              </w:rPr>
            </w:pPr>
            <w:r w:rsidRPr="009826CC">
              <w:rPr>
                <w:sz w:val="26"/>
                <w:szCs w:val="26"/>
              </w:rPr>
              <w:t>2</w:t>
            </w:r>
          </w:p>
        </w:tc>
        <w:tc>
          <w:tcPr>
            <w:tcW w:w="2975" w:type="dxa"/>
          </w:tcPr>
          <w:p w14:paraId="4041A285" w14:textId="21F3DD23" w:rsidR="00252775" w:rsidRPr="00C225A6" w:rsidRDefault="00517503" w:rsidP="0087576F">
            <w:pPr>
              <w:spacing w:line="360" w:lineRule="auto"/>
              <w:jc w:val="both"/>
              <w:rPr>
                <w:sz w:val="26"/>
                <w:szCs w:val="26"/>
                <w:lang w:val="en-US"/>
              </w:rPr>
            </w:pPr>
            <w:r>
              <w:rPr>
                <w:sz w:val="26"/>
                <w:szCs w:val="26"/>
                <w:lang w:val="en-US"/>
              </w:rPr>
              <w:t>2</w:t>
            </w:r>
            <w:r w:rsidR="00974E51">
              <w:rPr>
                <w:sz w:val="26"/>
                <w:szCs w:val="26"/>
                <w:lang w:val="en-US"/>
              </w:rPr>
              <w:t>7</w:t>
            </w:r>
            <w:r w:rsidR="000716BC">
              <w:rPr>
                <w:sz w:val="26"/>
                <w:szCs w:val="26"/>
                <w:lang w:val="en-US"/>
              </w:rPr>
              <w:t>/</w:t>
            </w:r>
            <w:r w:rsidR="00A30017" w:rsidRPr="009826CC">
              <w:rPr>
                <w:sz w:val="26"/>
                <w:szCs w:val="26"/>
              </w:rPr>
              <w:t>0</w:t>
            </w:r>
            <w:r>
              <w:rPr>
                <w:sz w:val="26"/>
                <w:szCs w:val="26"/>
              </w:rPr>
              <w:t>8</w:t>
            </w:r>
            <w:r w:rsidR="00A30017" w:rsidRPr="009826CC">
              <w:rPr>
                <w:sz w:val="26"/>
                <w:szCs w:val="26"/>
              </w:rPr>
              <w:t>/202</w:t>
            </w:r>
            <w:r w:rsidR="00C225A6">
              <w:rPr>
                <w:sz w:val="26"/>
                <w:szCs w:val="26"/>
                <w:lang w:val="en-US"/>
              </w:rPr>
              <w:t>4</w:t>
            </w:r>
            <w:r w:rsidR="00A30017" w:rsidRPr="009826CC">
              <w:rPr>
                <w:sz w:val="26"/>
                <w:szCs w:val="26"/>
              </w:rPr>
              <w:t xml:space="preserve"> – </w:t>
            </w:r>
            <w:r w:rsidR="00A636BB">
              <w:rPr>
                <w:sz w:val="26"/>
                <w:szCs w:val="26"/>
              </w:rPr>
              <w:t>1</w:t>
            </w:r>
            <w:r w:rsidR="00974E51">
              <w:rPr>
                <w:sz w:val="26"/>
                <w:szCs w:val="26"/>
                <w:lang w:val="en-US"/>
              </w:rPr>
              <w:t>1</w:t>
            </w:r>
            <w:r w:rsidR="00A30017" w:rsidRPr="009826CC">
              <w:rPr>
                <w:sz w:val="26"/>
                <w:szCs w:val="26"/>
              </w:rPr>
              <w:t>/</w:t>
            </w:r>
            <w:r w:rsidR="007E01EE">
              <w:rPr>
                <w:sz w:val="26"/>
                <w:szCs w:val="26"/>
              </w:rPr>
              <w:t>09</w:t>
            </w:r>
            <w:r w:rsidR="00A30017" w:rsidRPr="009826CC">
              <w:rPr>
                <w:sz w:val="26"/>
                <w:szCs w:val="26"/>
              </w:rPr>
              <w:t>/202</w:t>
            </w:r>
            <w:r w:rsidR="00C225A6">
              <w:rPr>
                <w:sz w:val="26"/>
                <w:szCs w:val="26"/>
                <w:lang w:val="en-US"/>
              </w:rPr>
              <w:t>4</w:t>
            </w:r>
          </w:p>
        </w:tc>
        <w:tc>
          <w:tcPr>
            <w:tcW w:w="3955" w:type="dxa"/>
          </w:tcPr>
          <w:p w14:paraId="0E746657" w14:textId="77777777" w:rsidR="00252775" w:rsidRDefault="00A30017" w:rsidP="0087576F">
            <w:pPr>
              <w:pStyle w:val="ListParagraph"/>
              <w:numPr>
                <w:ilvl w:val="0"/>
                <w:numId w:val="12"/>
              </w:numPr>
              <w:ind w:left="357" w:hanging="357"/>
              <w:rPr>
                <w:szCs w:val="26"/>
              </w:rPr>
            </w:pPr>
            <w:r>
              <w:rPr>
                <w:szCs w:val="26"/>
              </w:rPr>
              <w:t>Tìm hiểu các công nghệ sử dụng</w:t>
            </w:r>
          </w:p>
          <w:p w14:paraId="3C955B3C" w14:textId="77777777" w:rsidR="00A30017" w:rsidRDefault="00A30017" w:rsidP="0087576F">
            <w:pPr>
              <w:pStyle w:val="ListParagraph"/>
              <w:numPr>
                <w:ilvl w:val="0"/>
                <w:numId w:val="12"/>
              </w:numPr>
              <w:ind w:left="357" w:hanging="357"/>
              <w:rPr>
                <w:szCs w:val="26"/>
              </w:rPr>
            </w:pPr>
            <w:r>
              <w:rPr>
                <w:szCs w:val="26"/>
              </w:rPr>
              <w:t>Xác định các yêu cầu của đề tài</w:t>
            </w:r>
          </w:p>
          <w:p w14:paraId="48D9DA0C" w14:textId="77777777" w:rsidR="007F2EEB" w:rsidRDefault="007F2EEB" w:rsidP="0087576F">
            <w:pPr>
              <w:pStyle w:val="ListParagraph"/>
              <w:numPr>
                <w:ilvl w:val="0"/>
                <w:numId w:val="12"/>
              </w:numPr>
              <w:ind w:left="357" w:hanging="357"/>
              <w:rPr>
                <w:szCs w:val="26"/>
              </w:rPr>
            </w:pPr>
            <w:r>
              <w:rPr>
                <w:szCs w:val="26"/>
              </w:rPr>
              <w:t>Thiết kế lược đồ use case</w:t>
            </w:r>
          </w:p>
          <w:p w14:paraId="157793EC" w14:textId="6E34BD8D" w:rsidR="007F2EEB" w:rsidRPr="007F2EEB" w:rsidRDefault="007F2EEB" w:rsidP="0087576F">
            <w:pPr>
              <w:pStyle w:val="ListParagraph"/>
              <w:numPr>
                <w:ilvl w:val="0"/>
                <w:numId w:val="12"/>
              </w:numPr>
              <w:ind w:left="357" w:hanging="357"/>
              <w:rPr>
                <w:szCs w:val="26"/>
              </w:rPr>
            </w:pPr>
            <w:r>
              <w:rPr>
                <w:szCs w:val="26"/>
              </w:rPr>
              <w:t>Viết đặc tả các use case</w:t>
            </w:r>
          </w:p>
        </w:tc>
        <w:tc>
          <w:tcPr>
            <w:tcW w:w="1465" w:type="dxa"/>
          </w:tcPr>
          <w:p w14:paraId="27728001" w14:textId="77777777" w:rsidR="00252775" w:rsidRPr="009826CC" w:rsidRDefault="00252775" w:rsidP="00C74FC6">
            <w:pPr>
              <w:rPr>
                <w:sz w:val="26"/>
                <w:szCs w:val="26"/>
              </w:rPr>
            </w:pPr>
          </w:p>
        </w:tc>
      </w:tr>
      <w:tr w:rsidR="00252775" w:rsidRPr="009826CC" w14:paraId="765AC3F2" w14:textId="77777777" w:rsidTr="00C74FC6">
        <w:tc>
          <w:tcPr>
            <w:tcW w:w="794" w:type="dxa"/>
          </w:tcPr>
          <w:p w14:paraId="5C59D1E6" w14:textId="77777777" w:rsidR="00252775" w:rsidRPr="009826CC" w:rsidRDefault="00252775" w:rsidP="0087576F">
            <w:pPr>
              <w:jc w:val="both"/>
              <w:rPr>
                <w:sz w:val="26"/>
                <w:szCs w:val="26"/>
              </w:rPr>
            </w:pPr>
            <w:r w:rsidRPr="009826CC">
              <w:rPr>
                <w:sz w:val="26"/>
                <w:szCs w:val="26"/>
              </w:rPr>
              <w:t>3</w:t>
            </w:r>
          </w:p>
        </w:tc>
        <w:tc>
          <w:tcPr>
            <w:tcW w:w="2975" w:type="dxa"/>
          </w:tcPr>
          <w:p w14:paraId="7CD659D0" w14:textId="5D852D2E" w:rsidR="00252775" w:rsidRPr="00C225A6" w:rsidRDefault="009206A1" w:rsidP="0087576F">
            <w:pPr>
              <w:spacing w:line="360" w:lineRule="auto"/>
              <w:jc w:val="both"/>
              <w:rPr>
                <w:sz w:val="26"/>
                <w:szCs w:val="26"/>
                <w:lang w:val="en-US"/>
              </w:rPr>
            </w:pPr>
            <w:r>
              <w:rPr>
                <w:sz w:val="26"/>
                <w:szCs w:val="26"/>
              </w:rPr>
              <w:t>1</w:t>
            </w:r>
            <w:r w:rsidR="00974E51">
              <w:rPr>
                <w:sz w:val="26"/>
                <w:szCs w:val="26"/>
                <w:lang w:val="en-US"/>
              </w:rPr>
              <w:t>2</w:t>
            </w:r>
            <w:r w:rsidR="00252775" w:rsidRPr="009826CC">
              <w:rPr>
                <w:sz w:val="26"/>
                <w:szCs w:val="26"/>
              </w:rPr>
              <w:t>/</w:t>
            </w:r>
            <w:r>
              <w:rPr>
                <w:sz w:val="26"/>
                <w:szCs w:val="26"/>
              </w:rPr>
              <w:t>09</w:t>
            </w:r>
            <w:r w:rsidR="00252775" w:rsidRPr="009826CC">
              <w:rPr>
                <w:sz w:val="26"/>
                <w:szCs w:val="26"/>
              </w:rPr>
              <w:t>/202</w:t>
            </w:r>
            <w:r w:rsidR="00C225A6">
              <w:rPr>
                <w:sz w:val="26"/>
                <w:szCs w:val="26"/>
                <w:lang w:val="en-US"/>
              </w:rPr>
              <w:t>4</w:t>
            </w:r>
            <w:r w:rsidR="00252775" w:rsidRPr="009826CC">
              <w:rPr>
                <w:sz w:val="26"/>
                <w:szCs w:val="26"/>
              </w:rPr>
              <w:t xml:space="preserve"> – </w:t>
            </w:r>
            <w:r w:rsidR="002D122C">
              <w:rPr>
                <w:sz w:val="26"/>
                <w:szCs w:val="26"/>
              </w:rPr>
              <w:t>2</w:t>
            </w:r>
            <w:r w:rsidR="00974E51">
              <w:rPr>
                <w:sz w:val="26"/>
                <w:szCs w:val="26"/>
                <w:lang w:val="en-US"/>
              </w:rPr>
              <w:t>2</w:t>
            </w:r>
            <w:r w:rsidR="00252775" w:rsidRPr="009826CC">
              <w:rPr>
                <w:sz w:val="26"/>
                <w:szCs w:val="26"/>
              </w:rPr>
              <w:t>/</w:t>
            </w:r>
            <w:r w:rsidR="002D122C">
              <w:rPr>
                <w:sz w:val="26"/>
                <w:szCs w:val="26"/>
              </w:rPr>
              <w:t>9</w:t>
            </w:r>
            <w:r w:rsidR="00252775" w:rsidRPr="009826CC">
              <w:rPr>
                <w:sz w:val="26"/>
                <w:szCs w:val="26"/>
              </w:rPr>
              <w:t>/202</w:t>
            </w:r>
            <w:r w:rsidR="00C225A6">
              <w:rPr>
                <w:sz w:val="26"/>
                <w:szCs w:val="26"/>
                <w:lang w:val="en-US"/>
              </w:rPr>
              <w:t>4</w:t>
            </w:r>
          </w:p>
        </w:tc>
        <w:tc>
          <w:tcPr>
            <w:tcW w:w="3955" w:type="dxa"/>
          </w:tcPr>
          <w:p w14:paraId="4D94E8A4" w14:textId="3C0ECEAA" w:rsidR="00A30017" w:rsidRPr="00A30017" w:rsidRDefault="00A30017" w:rsidP="0087576F">
            <w:pPr>
              <w:pStyle w:val="ListParagraph"/>
              <w:numPr>
                <w:ilvl w:val="0"/>
                <w:numId w:val="12"/>
              </w:numPr>
              <w:ind w:left="357" w:hanging="357"/>
              <w:rPr>
                <w:szCs w:val="26"/>
              </w:rPr>
            </w:pPr>
            <w:r>
              <w:rPr>
                <w:szCs w:val="26"/>
              </w:rPr>
              <w:t>Thiết kế lược đồ tuần tự</w:t>
            </w:r>
          </w:p>
        </w:tc>
        <w:tc>
          <w:tcPr>
            <w:tcW w:w="1465" w:type="dxa"/>
          </w:tcPr>
          <w:p w14:paraId="64ADB08B" w14:textId="77777777" w:rsidR="00252775" w:rsidRPr="009826CC" w:rsidRDefault="00252775" w:rsidP="00C74FC6">
            <w:pPr>
              <w:rPr>
                <w:sz w:val="26"/>
                <w:szCs w:val="26"/>
              </w:rPr>
            </w:pPr>
          </w:p>
        </w:tc>
      </w:tr>
      <w:tr w:rsidR="00252775" w:rsidRPr="009826CC" w14:paraId="11FDD73A" w14:textId="77777777" w:rsidTr="00C74FC6">
        <w:tc>
          <w:tcPr>
            <w:tcW w:w="794" w:type="dxa"/>
          </w:tcPr>
          <w:p w14:paraId="131C19FF" w14:textId="77777777" w:rsidR="00252775" w:rsidRPr="009826CC" w:rsidRDefault="00252775" w:rsidP="0087576F">
            <w:pPr>
              <w:jc w:val="both"/>
              <w:rPr>
                <w:sz w:val="26"/>
                <w:szCs w:val="26"/>
              </w:rPr>
            </w:pPr>
            <w:r w:rsidRPr="009826CC">
              <w:rPr>
                <w:sz w:val="26"/>
                <w:szCs w:val="26"/>
              </w:rPr>
              <w:t>4</w:t>
            </w:r>
          </w:p>
        </w:tc>
        <w:tc>
          <w:tcPr>
            <w:tcW w:w="2975" w:type="dxa"/>
          </w:tcPr>
          <w:p w14:paraId="381E0183" w14:textId="4EC8AAFB" w:rsidR="00252775" w:rsidRPr="00C225A6" w:rsidRDefault="002D122C" w:rsidP="0087576F">
            <w:pPr>
              <w:spacing w:line="360" w:lineRule="auto"/>
              <w:jc w:val="both"/>
              <w:rPr>
                <w:sz w:val="26"/>
                <w:szCs w:val="26"/>
                <w:lang w:val="en-US"/>
              </w:rPr>
            </w:pPr>
            <w:r>
              <w:rPr>
                <w:sz w:val="26"/>
                <w:szCs w:val="26"/>
              </w:rPr>
              <w:t>2</w:t>
            </w:r>
            <w:r w:rsidR="00974E51">
              <w:rPr>
                <w:sz w:val="26"/>
                <w:szCs w:val="26"/>
                <w:lang w:val="en-US"/>
              </w:rPr>
              <w:t>3</w:t>
            </w:r>
            <w:r w:rsidR="00252775" w:rsidRPr="009826CC">
              <w:rPr>
                <w:sz w:val="26"/>
                <w:szCs w:val="26"/>
              </w:rPr>
              <w:t>/</w:t>
            </w:r>
            <w:r w:rsidR="00010883">
              <w:rPr>
                <w:sz w:val="26"/>
                <w:szCs w:val="26"/>
              </w:rPr>
              <w:t>9</w:t>
            </w:r>
            <w:r w:rsidR="00252775" w:rsidRPr="009826CC">
              <w:rPr>
                <w:sz w:val="26"/>
                <w:szCs w:val="26"/>
              </w:rPr>
              <w:t>/202</w:t>
            </w:r>
            <w:r w:rsidR="007B356C">
              <w:rPr>
                <w:sz w:val="26"/>
                <w:szCs w:val="26"/>
                <w:lang w:val="en-US"/>
              </w:rPr>
              <w:t>4</w:t>
            </w:r>
            <w:r w:rsidR="00252775" w:rsidRPr="009826CC">
              <w:rPr>
                <w:sz w:val="26"/>
                <w:szCs w:val="26"/>
              </w:rPr>
              <w:t xml:space="preserve"> –</w:t>
            </w:r>
            <w:r w:rsidR="00C225A6">
              <w:rPr>
                <w:sz w:val="26"/>
                <w:szCs w:val="26"/>
                <w:lang w:val="en-US"/>
              </w:rPr>
              <w:t xml:space="preserve"> </w:t>
            </w:r>
            <w:r w:rsidR="00267888">
              <w:rPr>
                <w:sz w:val="26"/>
                <w:szCs w:val="26"/>
                <w:lang w:val="en-US"/>
              </w:rPr>
              <w:t>20</w:t>
            </w:r>
            <w:r w:rsidR="00252775" w:rsidRPr="009826CC">
              <w:rPr>
                <w:sz w:val="26"/>
                <w:szCs w:val="26"/>
              </w:rPr>
              <w:t>/</w:t>
            </w:r>
            <w:r w:rsidR="007B356C">
              <w:rPr>
                <w:sz w:val="26"/>
                <w:szCs w:val="26"/>
                <w:lang w:val="en-US"/>
              </w:rPr>
              <w:t>1</w:t>
            </w:r>
            <w:r w:rsidR="00190B5B">
              <w:rPr>
                <w:sz w:val="26"/>
                <w:szCs w:val="26"/>
                <w:lang w:val="en-US"/>
              </w:rPr>
              <w:t>1</w:t>
            </w:r>
            <w:r w:rsidR="00252775" w:rsidRPr="009826CC">
              <w:rPr>
                <w:sz w:val="26"/>
                <w:szCs w:val="26"/>
              </w:rPr>
              <w:t>/202</w:t>
            </w:r>
            <w:r w:rsidR="00C225A6">
              <w:rPr>
                <w:sz w:val="26"/>
                <w:szCs w:val="26"/>
                <w:lang w:val="en-US"/>
              </w:rPr>
              <w:t>4</w:t>
            </w:r>
          </w:p>
        </w:tc>
        <w:tc>
          <w:tcPr>
            <w:tcW w:w="3955" w:type="dxa"/>
          </w:tcPr>
          <w:p w14:paraId="00B40C0E" w14:textId="5F31FAE2" w:rsidR="00252775" w:rsidRPr="00A30017" w:rsidRDefault="00C225A6" w:rsidP="0087576F">
            <w:pPr>
              <w:pStyle w:val="ListParagraph"/>
              <w:numPr>
                <w:ilvl w:val="0"/>
                <w:numId w:val="12"/>
              </w:numPr>
              <w:ind w:left="357" w:hanging="357"/>
              <w:rPr>
                <w:szCs w:val="26"/>
              </w:rPr>
            </w:pPr>
            <w:r>
              <w:rPr>
                <w:szCs w:val="26"/>
              </w:rPr>
              <w:t>Xây dựng website</w:t>
            </w:r>
          </w:p>
        </w:tc>
        <w:tc>
          <w:tcPr>
            <w:tcW w:w="1465" w:type="dxa"/>
          </w:tcPr>
          <w:p w14:paraId="163F35C0" w14:textId="77777777" w:rsidR="00252775" w:rsidRPr="009826CC" w:rsidRDefault="00252775" w:rsidP="00C74FC6">
            <w:pPr>
              <w:rPr>
                <w:sz w:val="26"/>
                <w:szCs w:val="26"/>
              </w:rPr>
            </w:pPr>
          </w:p>
        </w:tc>
      </w:tr>
      <w:tr w:rsidR="000716BC" w:rsidRPr="009826CC" w14:paraId="321C21AF" w14:textId="77777777" w:rsidTr="000716BC">
        <w:trPr>
          <w:trHeight w:val="719"/>
        </w:trPr>
        <w:tc>
          <w:tcPr>
            <w:tcW w:w="794" w:type="dxa"/>
          </w:tcPr>
          <w:p w14:paraId="2C7CDABC" w14:textId="335A1CF2" w:rsidR="000716BC" w:rsidRPr="000716BC" w:rsidRDefault="00C225A6" w:rsidP="0087576F">
            <w:pPr>
              <w:jc w:val="both"/>
              <w:rPr>
                <w:sz w:val="26"/>
                <w:szCs w:val="26"/>
                <w:lang w:val="en-US"/>
              </w:rPr>
            </w:pPr>
            <w:r>
              <w:rPr>
                <w:sz w:val="26"/>
                <w:szCs w:val="26"/>
                <w:lang w:val="en-US"/>
              </w:rPr>
              <w:t>5</w:t>
            </w:r>
          </w:p>
        </w:tc>
        <w:tc>
          <w:tcPr>
            <w:tcW w:w="2975" w:type="dxa"/>
          </w:tcPr>
          <w:p w14:paraId="4CE0227B" w14:textId="515E89E0" w:rsidR="000716BC" w:rsidRPr="000716BC" w:rsidRDefault="00190B5B" w:rsidP="0087576F">
            <w:pPr>
              <w:spacing w:line="360" w:lineRule="auto"/>
              <w:jc w:val="both"/>
              <w:rPr>
                <w:sz w:val="26"/>
                <w:szCs w:val="26"/>
                <w:lang w:val="en-US"/>
              </w:rPr>
            </w:pPr>
            <w:r>
              <w:rPr>
                <w:sz w:val="26"/>
                <w:szCs w:val="26"/>
                <w:lang w:val="en-US"/>
              </w:rPr>
              <w:t>2</w:t>
            </w:r>
            <w:r w:rsidR="00267888">
              <w:rPr>
                <w:sz w:val="26"/>
                <w:szCs w:val="26"/>
                <w:lang w:val="en-US"/>
              </w:rPr>
              <w:t>1</w:t>
            </w:r>
            <w:r w:rsidR="000716BC">
              <w:rPr>
                <w:sz w:val="26"/>
                <w:szCs w:val="26"/>
                <w:lang w:val="en-US"/>
              </w:rPr>
              <w:t>/</w:t>
            </w:r>
            <w:r w:rsidR="007B356C">
              <w:rPr>
                <w:sz w:val="26"/>
                <w:szCs w:val="26"/>
                <w:lang w:val="en-US"/>
              </w:rPr>
              <w:t>1</w:t>
            </w:r>
            <w:r>
              <w:rPr>
                <w:sz w:val="26"/>
                <w:szCs w:val="26"/>
                <w:lang w:val="en-US"/>
              </w:rPr>
              <w:t>1</w:t>
            </w:r>
            <w:r w:rsidR="000716BC">
              <w:rPr>
                <w:sz w:val="26"/>
                <w:szCs w:val="26"/>
                <w:lang w:val="en-US"/>
              </w:rPr>
              <w:t>/202</w:t>
            </w:r>
            <w:r w:rsidR="00C225A6">
              <w:rPr>
                <w:sz w:val="26"/>
                <w:szCs w:val="26"/>
                <w:lang w:val="en-US"/>
              </w:rPr>
              <w:t>4</w:t>
            </w:r>
            <w:r w:rsidR="000716BC">
              <w:rPr>
                <w:sz w:val="26"/>
                <w:szCs w:val="26"/>
                <w:lang w:val="en-US"/>
              </w:rPr>
              <w:t xml:space="preserve"> – </w:t>
            </w:r>
            <w:r w:rsidR="007B356C">
              <w:rPr>
                <w:sz w:val="26"/>
                <w:szCs w:val="26"/>
                <w:lang w:val="en-US"/>
              </w:rPr>
              <w:t>0</w:t>
            </w:r>
            <w:r w:rsidR="006A7C04">
              <w:rPr>
                <w:sz w:val="26"/>
                <w:szCs w:val="26"/>
                <w:lang w:val="en-US"/>
              </w:rPr>
              <w:t>8</w:t>
            </w:r>
            <w:r w:rsidR="000716BC">
              <w:rPr>
                <w:sz w:val="26"/>
                <w:szCs w:val="26"/>
                <w:lang w:val="en-US"/>
              </w:rPr>
              <w:t>/</w:t>
            </w:r>
            <w:r w:rsidR="007B356C">
              <w:rPr>
                <w:sz w:val="26"/>
                <w:szCs w:val="26"/>
                <w:lang w:val="en-US"/>
              </w:rPr>
              <w:t>12</w:t>
            </w:r>
            <w:r w:rsidR="000716BC">
              <w:rPr>
                <w:sz w:val="26"/>
                <w:szCs w:val="26"/>
                <w:lang w:val="en-US"/>
              </w:rPr>
              <w:t>/202</w:t>
            </w:r>
            <w:r w:rsidR="00C225A6">
              <w:rPr>
                <w:sz w:val="26"/>
                <w:szCs w:val="26"/>
                <w:lang w:val="en-US"/>
              </w:rPr>
              <w:t>4</w:t>
            </w:r>
          </w:p>
        </w:tc>
        <w:tc>
          <w:tcPr>
            <w:tcW w:w="3955" w:type="dxa"/>
          </w:tcPr>
          <w:p w14:paraId="339A45C0" w14:textId="22B0E146" w:rsidR="000716BC" w:rsidRDefault="000716BC" w:rsidP="0087576F">
            <w:pPr>
              <w:pStyle w:val="ListParagraph"/>
              <w:numPr>
                <w:ilvl w:val="0"/>
                <w:numId w:val="12"/>
              </w:numPr>
              <w:rPr>
                <w:szCs w:val="26"/>
              </w:rPr>
            </w:pPr>
            <w:r>
              <w:rPr>
                <w:szCs w:val="26"/>
              </w:rPr>
              <w:t>Debug</w:t>
            </w:r>
            <w:r w:rsidR="00F26B9C">
              <w:rPr>
                <w:szCs w:val="26"/>
              </w:rPr>
              <w:t xml:space="preserve"> </w:t>
            </w:r>
            <w:r>
              <w:rPr>
                <w:szCs w:val="26"/>
              </w:rPr>
              <w:t>và sửa lỗi</w:t>
            </w:r>
          </w:p>
          <w:p w14:paraId="4D97ADC3" w14:textId="17364A69" w:rsidR="000716BC" w:rsidRPr="000716BC" w:rsidRDefault="000716BC" w:rsidP="0087576F">
            <w:pPr>
              <w:spacing w:line="360" w:lineRule="auto"/>
              <w:jc w:val="both"/>
              <w:rPr>
                <w:szCs w:val="26"/>
              </w:rPr>
            </w:pPr>
          </w:p>
        </w:tc>
        <w:tc>
          <w:tcPr>
            <w:tcW w:w="1465" w:type="dxa"/>
          </w:tcPr>
          <w:p w14:paraId="4EF1ECF4" w14:textId="77777777" w:rsidR="000716BC" w:rsidRPr="009826CC" w:rsidRDefault="000716BC" w:rsidP="000716BC">
            <w:pPr>
              <w:rPr>
                <w:sz w:val="26"/>
                <w:szCs w:val="26"/>
              </w:rPr>
            </w:pPr>
          </w:p>
        </w:tc>
      </w:tr>
    </w:tbl>
    <w:p w14:paraId="30D84897" w14:textId="77777777" w:rsidR="005C0EFF" w:rsidRDefault="005C0EFF" w:rsidP="005C0EFF">
      <w:pPr>
        <w:spacing w:line="360" w:lineRule="auto"/>
        <w:jc w:val="right"/>
        <w:rPr>
          <w:rFonts w:ascii="Times New Roman" w:hAnsi="Times New Roman" w:cs="Times New Roman"/>
          <w:sz w:val="26"/>
          <w:szCs w:val="26"/>
        </w:rPr>
      </w:pPr>
    </w:p>
    <w:p w14:paraId="4C5F5B62" w14:textId="023148FF" w:rsidR="00252775" w:rsidRPr="009826CC" w:rsidRDefault="00252775" w:rsidP="005C0EFF">
      <w:pPr>
        <w:spacing w:line="360" w:lineRule="auto"/>
        <w:jc w:val="right"/>
        <w:rPr>
          <w:rFonts w:ascii="Times New Roman" w:hAnsi="Times New Roman" w:cs="Times New Roman"/>
          <w:sz w:val="26"/>
          <w:szCs w:val="26"/>
        </w:rPr>
      </w:pPr>
      <w:r w:rsidRPr="009826CC">
        <w:rPr>
          <w:rFonts w:ascii="Times New Roman" w:hAnsi="Times New Roman" w:cs="Times New Roman"/>
          <w:sz w:val="26"/>
          <w:szCs w:val="26"/>
        </w:rPr>
        <w:t>Thành phố Hồ Chí Minh, ngày … tháng … năm 202</w:t>
      </w:r>
      <w:r w:rsidR="00C225A6">
        <w:rPr>
          <w:rFonts w:ascii="Times New Roman" w:hAnsi="Times New Roman" w:cs="Times New Roman"/>
          <w:sz w:val="26"/>
          <w:szCs w:val="26"/>
        </w:rPr>
        <w:t>4</w:t>
      </w:r>
    </w:p>
    <w:p w14:paraId="0141A974" w14:textId="77777777" w:rsidR="00252775" w:rsidRPr="009826CC" w:rsidRDefault="00252775" w:rsidP="00C74FC6">
      <w:pPr>
        <w:jc w:val="right"/>
        <w:rPr>
          <w:rFonts w:ascii="Times New Roman" w:hAnsi="Times New Roman" w:cs="Times New Roman"/>
          <w:b/>
          <w:bCs/>
          <w:sz w:val="26"/>
          <w:szCs w:val="26"/>
        </w:rPr>
      </w:pPr>
      <w:r w:rsidRPr="009826CC">
        <w:rPr>
          <w:rFonts w:ascii="Times New Roman" w:hAnsi="Times New Roman" w:cs="Times New Roman"/>
          <w:b/>
          <w:bCs/>
          <w:sz w:val="26"/>
          <w:szCs w:val="26"/>
        </w:rPr>
        <w:t>Người viết đề cương</w:t>
      </w:r>
    </w:p>
    <w:p w14:paraId="4F0E86D4" w14:textId="77777777" w:rsidR="00252775" w:rsidRPr="009826CC" w:rsidRDefault="00252775" w:rsidP="00C74FC6">
      <w:pPr>
        <w:rPr>
          <w:rFonts w:ascii="Times New Roman" w:hAnsi="Times New Roman" w:cs="Times New Roman"/>
          <w:sz w:val="26"/>
          <w:szCs w:val="26"/>
        </w:rPr>
      </w:pPr>
    </w:p>
    <w:p w14:paraId="7B575BFD" w14:textId="77777777" w:rsidR="00252775" w:rsidRPr="009826CC" w:rsidRDefault="00252775" w:rsidP="00C74FC6">
      <w:pPr>
        <w:rPr>
          <w:rFonts w:ascii="Times New Roman" w:hAnsi="Times New Roman" w:cs="Times New Roman"/>
          <w:sz w:val="26"/>
          <w:szCs w:val="26"/>
        </w:rPr>
      </w:pPr>
    </w:p>
    <w:p w14:paraId="6170F092" w14:textId="77777777" w:rsidR="00252775" w:rsidRPr="009826CC" w:rsidRDefault="00252775" w:rsidP="00C74FC6">
      <w:pPr>
        <w:rPr>
          <w:rFonts w:ascii="Times New Roman" w:hAnsi="Times New Roman" w:cs="Times New Roman"/>
          <w:sz w:val="26"/>
          <w:szCs w:val="26"/>
        </w:rPr>
      </w:pPr>
    </w:p>
    <w:p w14:paraId="44C9EE06" w14:textId="77777777" w:rsidR="00252775" w:rsidRPr="009826CC" w:rsidRDefault="00252775" w:rsidP="00C74FC6">
      <w:pPr>
        <w:rPr>
          <w:rFonts w:ascii="Times New Roman" w:hAnsi="Times New Roman" w:cs="Times New Roman"/>
          <w:b/>
          <w:bCs/>
          <w:sz w:val="26"/>
          <w:szCs w:val="26"/>
        </w:rPr>
      </w:pPr>
      <w:r w:rsidRPr="009826CC">
        <w:rPr>
          <w:rFonts w:ascii="Times New Roman" w:hAnsi="Times New Roman" w:cs="Times New Roman"/>
          <w:b/>
          <w:bCs/>
          <w:sz w:val="26"/>
          <w:szCs w:val="26"/>
        </w:rPr>
        <w:t>Ý kiến của giáo viên hướng dẫn</w:t>
      </w:r>
    </w:p>
    <w:p w14:paraId="11BD45FB" w14:textId="77777777" w:rsidR="00252775" w:rsidRPr="009826CC" w:rsidRDefault="00252775" w:rsidP="00C74FC6">
      <w:pPr>
        <w:rPr>
          <w:rFonts w:ascii="Times New Roman" w:hAnsi="Times New Roman" w:cs="Times New Roman"/>
          <w:sz w:val="26"/>
          <w:szCs w:val="26"/>
        </w:rPr>
      </w:pPr>
    </w:p>
    <w:p w14:paraId="253273F2" w14:textId="77777777" w:rsidR="00252775" w:rsidRPr="009826CC" w:rsidRDefault="00252775" w:rsidP="00C74FC6">
      <w:pPr>
        <w:rPr>
          <w:rFonts w:ascii="Times New Roman" w:hAnsi="Times New Roman" w:cs="Times New Roman"/>
          <w:sz w:val="26"/>
          <w:szCs w:val="26"/>
        </w:rPr>
      </w:pPr>
    </w:p>
    <w:p w14:paraId="1B96C283" w14:textId="77777777" w:rsidR="00252775" w:rsidRPr="009826CC" w:rsidRDefault="00252775" w:rsidP="00C74FC6">
      <w:pPr>
        <w:rPr>
          <w:rFonts w:ascii="Times New Roman" w:hAnsi="Times New Roman" w:cs="Times New Roman"/>
          <w:sz w:val="26"/>
          <w:szCs w:val="26"/>
        </w:rPr>
      </w:pPr>
    </w:p>
    <w:p w14:paraId="01B0ECE4" w14:textId="77777777" w:rsidR="00252775" w:rsidRPr="009826CC" w:rsidRDefault="00252775" w:rsidP="00C74FC6">
      <w:pPr>
        <w:ind w:firstLine="720"/>
        <w:rPr>
          <w:rFonts w:ascii="Times New Roman" w:hAnsi="Times New Roman" w:cs="Times New Roman"/>
          <w:sz w:val="26"/>
          <w:szCs w:val="26"/>
        </w:rPr>
      </w:pPr>
      <w:r w:rsidRPr="009826CC">
        <w:rPr>
          <w:rFonts w:ascii="Times New Roman" w:hAnsi="Times New Roman" w:cs="Times New Roman"/>
          <w:sz w:val="26"/>
          <w:szCs w:val="26"/>
        </w:rPr>
        <w:t>(Ký và ghi rõ họ tên)</w:t>
      </w:r>
    </w:p>
    <w:p w14:paraId="7B7C9D5F" w14:textId="77777777" w:rsidR="00252775" w:rsidRPr="009826CC" w:rsidRDefault="00252775" w:rsidP="00C74FC6">
      <w:pPr>
        <w:rPr>
          <w:rFonts w:ascii="Times New Roman" w:hAnsi="Times New Roman" w:cs="Times New Roman"/>
          <w:sz w:val="26"/>
          <w:szCs w:val="26"/>
        </w:rPr>
        <w:sectPr w:rsidR="00252775" w:rsidRPr="009826CC" w:rsidSect="00B347A3">
          <w:pgSz w:w="11907" w:h="16840" w:code="9"/>
          <w:pgMar w:top="1134" w:right="1134" w:bottom="1134" w:left="1701" w:header="720" w:footer="720" w:gutter="0"/>
          <w:pgNumType w:fmt="lowerRoman"/>
          <w:cols w:space="720"/>
          <w:docGrid w:linePitch="360"/>
        </w:sectPr>
      </w:pPr>
    </w:p>
    <w:p w14:paraId="76AE4EB4" w14:textId="77777777" w:rsidR="00252775" w:rsidRPr="009826CC" w:rsidRDefault="00252775" w:rsidP="00C74FC6">
      <w:pPr>
        <w:jc w:val="center"/>
        <w:outlineLvl w:val="0"/>
        <w:rPr>
          <w:rFonts w:ascii="Times New Roman" w:hAnsi="Times New Roman" w:cs="Times New Roman"/>
          <w:b/>
          <w:bCs/>
          <w:sz w:val="26"/>
          <w:szCs w:val="26"/>
        </w:rPr>
      </w:pPr>
      <w:bookmarkStart w:id="28" w:name="_Toc138942426"/>
      <w:bookmarkStart w:id="29" w:name="_Toc139289659"/>
      <w:bookmarkStart w:id="30" w:name="_Toc154327255"/>
      <w:bookmarkStart w:id="31" w:name="_Toc154412177"/>
      <w:bookmarkStart w:id="32" w:name="_Toc154412223"/>
      <w:bookmarkStart w:id="33" w:name="_Toc184671817"/>
      <w:r w:rsidRPr="009826CC">
        <w:rPr>
          <w:rFonts w:ascii="Times New Roman" w:hAnsi="Times New Roman" w:cs="Times New Roman"/>
          <w:b/>
          <w:bCs/>
          <w:sz w:val="26"/>
          <w:szCs w:val="26"/>
        </w:rPr>
        <w:lastRenderedPageBreak/>
        <w:t>DANH MỤC KÝ TỰ VIẾT TẮT</w:t>
      </w:r>
      <w:bookmarkEnd w:id="19"/>
      <w:bookmarkEnd w:id="20"/>
      <w:bookmarkEnd w:id="21"/>
      <w:bookmarkEnd w:id="28"/>
      <w:bookmarkEnd w:id="29"/>
      <w:bookmarkEnd w:id="30"/>
      <w:bookmarkEnd w:id="31"/>
      <w:bookmarkEnd w:id="32"/>
      <w:bookmarkEnd w:id="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4531"/>
      </w:tblGrid>
      <w:tr w:rsidR="00252775" w:rsidRPr="009826CC" w14:paraId="221A04D0" w14:textId="77777777" w:rsidTr="00E31067">
        <w:trPr>
          <w:jc w:val="center"/>
        </w:trPr>
        <w:tc>
          <w:tcPr>
            <w:tcW w:w="4531" w:type="dxa"/>
          </w:tcPr>
          <w:p w14:paraId="180E56A4" w14:textId="77777777" w:rsidR="00252775" w:rsidRPr="009826CC" w:rsidRDefault="00252775" w:rsidP="000D21F6">
            <w:pPr>
              <w:jc w:val="center"/>
              <w:rPr>
                <w:rFonts w:ascii="Times New Roman" w:hAnsi="Times New Roman" w:cs="Times New Roman"/>
                <w:b/>
                <w:bCs/>
                <w:sz w:val="26"/>
                <w:szCs w:val="26"/>
              </w:rPr>
            </w:pPr>
            <w:r w:rsidRPr="009826CC">
              <w:rPr>
                <w:rFonts w:ascii="Times New Roman" w:hAnsi="Times New Roman" w:cs="Times New Roman"/>
                <w:b/>
                <w:bCs/>
                <w:sz w:val="26"/>
                <w:szCs w:val="26"/>
              </w:rPr>
              <w:t>KÝ TỰ VIẾT TẮT</w:t>
            </w:r>
          </w:p>
        </w:tc>
        <w:tc>
          <w:tcPr>
            <w:tcW w:w="4531" w:type="dxa"/>
          </w:tcPr>
          <w:p w14:paraId="791E7FCE" w14:textId="77777777" w:rsidR="00252775" w:rsidRPr="009826CC" w:rsidRDefault="00252775" w:rsidP="000D21F6">
            <w:pPr>
              <w:jc w:val="center"/>
              <w:rPr>
                <w:rFonts w:ascii="Times New Roman" w:hAnsi="Times New Roman" w:cs="Times New Roman"/>
                <w:b/>
                <w:bCs/>
                <w:sz w:val="26"/>
                <w:szCs w:val="26"/>
              </w:rPr>
            </w:pPr>
            <w:r w:rsidRPr="009826CC">
              <w:rPr>
                <w:rFonts w:ascii="Times New Roman" w:hAnsi="Times New Roman" w:cs="Times New Roman"/>
                <w:b/>
                <w:bCs/>
                <w:sz w:val="26"/>
                <w:szCs w:val="26"/>
              </w:rPr>
              <w:t>TỪ ĐẦY ĐỦ</w:t>
            </w:r>
          </w:p>
        </w:tc>
      </w:tr>
      <w:tr w:rsidR="00252775" w:rsidRPr="009826CC" w14:paraId="728CAD4C" w14:textId="77777777" w:rsidTr="00E31067">
        <w:trPr>
          <w:jc w:val="center"/>
        </w:trPr>
        <w:tc>
          <w:tcPr>
            <w:tcW w:w="4531" w:type="dxa"/>
          </w:tcPr>
          <w:p w14:paraId="5B376685" w14:textId="77777777" w:rsidR="00252775" w:rsidRPr="009826CC" w:rsidRDefault="00252775" w:rsidP="000D21F6">
            <w:pPr>
              <w:jc w:val="both"/>
              <w:rPr>
                <w:rFonts w:ascii="Times New Roman" w:hAnsi="Times New Roman" w:cs="Times New Roman"/>
                <w:sz w:val="26"/>
                <w:szCs w:val="26"/>
              </w:rPr>
            </w:pPr>
            <w:r w:rsidRPr="009826CC">
              <w:rPr>
                <w:rFonts w:ascii="Times New Roman" w:hAnsi="Times New Roman" w:cs="Times New Roman"/>
                <w:sz w:val="26"/>
                <w:szCs w:val="26"/>
              </w:rPr>
              <w:t>CSDL hoặc DB</w:t>
            </w:r>
          </w:p>
        </w:tc>
        <w:tc>
          <w:tcPr>
            <w:tcW w:w="4531" w:type="dxa"/>
          </w:tcPr>
          <w:p w14:paraId="7764D6AD" w14:textId="77777777" w:rsidR="00252775" w:rsidRPr="009826CC" w:rsidRDefault="00252775" w:rsidP="000D21F6">
            <w:pPr>
              <w:jc w:val="both"/>
              <w:rPr>
                <w:rFonts w:ascii="Times New Roman" w:hAnsi="Times New Roman" w:cs="Times New Roman"/>
                <w:sz w:val="26"/>
                <w:szCs w:val="26"/>
              </w:rPr>
            </w:pPr>
            <w:r w:rsidRPr="009826CC">
              <w:rPr>
                <w:rFonts w:ascii="Times New Roman" w:hAnsi="Times New Roman" w:cs="Times New Roman"/>
                <w:sz w:val="26"/>
                <w:szCs w:val="26"/>
              </w:rPr>
              <w:t>Cơ sở dữ liệu: DataBase</w:t>
            </w:r>
          </w:p>
        </w:tc>
      </w:tr>
    </w:tbl>
    <w:p w14:paraId="0F422BB3" w14:textId="77777777" w:rsidR="00953FD2" w:rsidRDefault="00953FD2">
      <w:pPr>
        <w:rPr>
          <w:rFonts w:ascii="Times New Roman" w:hAnsi="Times New Roman" w:cs="Times New Roman"/>
          <w:b/>
          <w:bCs/>
          <w:sz w:val="26"/>
          <w:szCs w:val="26"/>
        </w:rPr>
      </w:pPr>
      <w:bookmarkStart w:id="34" w:name="_Toc121911902"/>
      <w:r>
        <w:rPr>
          <w:rFonts w:ascii="Times New Roman" w:hAnsi="Times New Roman" w:cs="Times New Roman"/>
          <w:b/>
          <w:bCs/>
          <w:sz w:val="26"/>
          <w:szCs w:val="26"/>
        </w:rPr>
        <w:br w:type="page"/>
      </w:r>
    </w:p>
    <w:p w14:paraId="3E70C262" w14:textId="5A707007" w:rsidR="00953FD2" w:rsidRPr="00953FD2" w:rsidRDefault="00953FD2" w:rsidP="00953FD2">
      <w:pPr>
        <w:pStyle w:val="Heading1"/>
        <w:rPr>
          <w:rFonts w:cs="Times New Roman"/>
          <w:sz w:val="26"/>
          <w:szCs w:val="26"/>
        </w:rPr>
      </w:pPr>
      <w:bookmarkStart w:id="35" w:name="_Toc184671818"/>
      <w:r w:rsidRPr="00953FD2">
        <w:rPr>
          <w:rFonts w:cs="Times New Roman"/>
          <w:sz w:val="26"/>
          <w:szCs w:val="26"/>
        </w:rPr>
        <w:lastRenderedPageBreak/>
        <w:t>DANH MỤC HÌNH ẢNH</w:t>
      </w:r>
      <w:bookmarkEnd w:id="35"/>
    </w:p>
    <w:p w14:paraId="135878A6" w14:textId="38825476" w:rsidR="006C4EC5" w:rsidRDefault="00A216F6">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Pr>
          <w:rFonts w:asciiTheme="minorHAnsi" w:eastAsiaTheme="minorEastAsia" w:hAnsiTheme="minorHAnsi" w:cstheme="minorBidi"/>
          <w:noProof/>
          <w:kern w:val="2"/>
          <w:sz w:val="22"/>
          <w:szCs w:val="22"/>
          <w:lang w:val="en-US"/>
          <w14:ligatures w14:val="standardContextual"/>
        </w:rPr>
        <w:fldChar w:fldCharType="begin"/>
      </w:r>
      <w:r>
        <w:rPr>
          <w:rFonts w:asciiTheme="minorHAnsi" w:eastAsiaTheme="minorEastAsia" w:hAnsiTheme="minorHAnsi" w:cstheme="minorBidi"/>
          <w:noProof/>
          <w:kern w:val="2"/>
          <w:sz w:val="22"/>
          <w:szCs w:val="22"/>
          <w:lang w:val="en-US"/>
          <w14:ligatures w14:val="standardContextual"/>
        </w:rPr>
        <w:instrText xml:space="preserve"> TOC \h \z \c "Hình" </w:instrText>
      </w:r>
      <w:r>
        <w:rPr>
          <w:rFonts w:asciiTheme="minorHAnsi" w:eastAsiaTheme="minorEastAsia" w:hAnsiTheme="minorHAnsi" w:cstheme="minorBidi"/>
          <w:noProof/>
          <w:kern w:val="2"/>
          <w:sz w:val="22"/>
          <w:szCs w:val="22"/>
          <w:lang w:val="en-US"/>
          <w14:ligatures w14:val="standardContextual"/>
        </w:rPr>
        <w:fldChar w:fldCharType="separate"/>
      </w:r>
      <w:hyperlink w:anchor="_Toc184671441" w:history="1">
        <w:r w:rsidR="006C4EC5" w:rsidRPr="00227F24">
          <w:rPr>
            <w:rStyle w:val="Hyperlink"/>
            <w:noProof/>
          </w:rPr>
          <w:t xml:space="preserve">Hình 1. </w:t>
        </w:r>
        <w:r w:rsidR="006C4EC5" w:rsidRPr="00227F24">
          <w:rPr>
            <w:rStyle w:val="Hyperlink"/>
            <w:rFonts w:cs="Times New Roman"/>
            <w:noProof/>
          </w:rPr>
          <w:t>Kiến trúc hệ thống</w:t>
        </w:r>
        <w:r w:rsidR="006C4EC5">
          <w:rPr>
            <w:noProof/>
            <w:webHidden/>
          </w:rPr>
          <w:tab/>
        </w:r>
        <w:r w:rsidR="006C4EC5">
          <w:rPr>
            <w:noProof/>
            <w:webHidden/>
          </w:rPr>
          <w:fldChar w:fldCharType="begin"/>
        </w:r>
        <w:r w:rsidR="006C4EC5">
          <w:rPr>
            <w:noProof/>
            <w:webHidden/>
          </w:rPr>
          <w:instrText xml:space="preserve"> PAGEREF _Toc184671441 \h </w:instrText>
        </w:r>
        <w:r w:rsidR="006C4EC5">
          <w:rPr>
            <w:noProof/>
            <w:webHidden/>
          </w:rPr>
        </w:r>
        <w:r w:rsidR="006C4EC5">
          <w:rPr>
            <w:noProof/>
            <w:webHidden/>
          </w:rPr>
          <w:fldChar w:fldCharType="separate"/>
        </w:r>
        <w:r w:rsidR="006C4EC5">
          <w:rPr>
            <w:noProof/>
            <w:webHidden/>
          </w:rPr>
          <w:t>3</w:t>
        </w:r>
        <w:r w:rsidR="006C4EC5">
          <w:rPr>
            <w:noProof/>
            <w:webHidden/>
          </w:rPr>
          <w:fldChar w:fldCharType="end"/>
        </w:r>
      </w:hyperlink>
    </w:p>
    <w:p w14:paraId="441932C0" w14:textId="7F655434"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2" w:history="1">
        <w:r w:rsidRPr="00227F24">
          <w:rPr>
            <w:rStyle w:val="Hyperlink"/>
            <w:noProof/>
          </w:rPr>
          <w:t xml:space="preserve">Hình 2. </w:t>
        </w:r>
        <w:r w:rsidRPr="00227F24">
          <w:rPr>
            <w:rStyle w:val="Hyperlink"/>
            <w:rFonts w:cs="Times New Roman"/>
            <w:noProof/>
          </w:rPr>
          <w:t>Thư viện React</w:t>
        </w:r>
        <w:r>
          <w:rPr>
            <w:noProof/>
            <w:webHidden/>
          </w:rPr>
          <w:tab/>
        </w:r>
        <w:r>
          <w:rPr>
            <w:noProof/>
            <w:webHidden/>
          </w:rPr>
          <w:fldChar w:fldCharType="begin"/>
        </w:r>
        <w:r>
          <w:rPr>
            <w:noProof/>
            <w:webHidden/>
          </w:rPr>
          <w:instrText xml:space="preserve"> PAGEREF _Toc184671442 \h </w:instrText>
        </w:r>
        <w:r>
          <w:rPr>
            <w:noProof/>
            <w:webHidden/>
          </w:rPr>
        </w:r>
        <w:r>
          <w:rPr>
            <w:noProof/>
            <w:webHidden/>
          </w:rPr>
          <w:fldChar w:fldCharType="separate"/>
        </w:r>
        <w:r>
          <w:rPr>
            <w:noProof/>
            <w:webHidden/>
          </w:rPr>
          <w:t>4</w:t>
        </w:r>
        <w:r>
          <w:rPr>
            <w:noProof/>
            <w:webHidden/>
          </w:rPr>
          <w:fldChar w:fldCharType="end"/>
        </w:r>
      </w:hyperlink>
    </w:p>
    <w:p w14:paraId="15BCBD4E" w14:textId="413EDE93"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3" w:history="1">
        <w:r w:rsidRPr="00227F24">
          <w:rPr>
            <w:rStyle w:val="Hyperlink"/>
            <w:noProof/>
          </w:rPr>
          <w:t xml:space="preserve">Hình 3. </w:t>
        </w:r>
        <w:r w:rsidRPr="00227F24">
          <w:rPr>
            <w:rStyle w:val="Hyperlink"/>
            <w:rFonts w:cs="Times New Roman"/>
            <w:noProof/>
          </w:rPr>
          <w:t>Cách hoạt động của RESTful API</w:t>
        </w:r>
        <w:r>
          <w:rPr>
            <w:noProof/>
            <w:webHidden/>
          </w:rPr>
          <w:tab/>
        </w:r>
        <w:r>
          <w:rPr>
            <w:noProof/>
            <w:webHidden/>
          </w:rPr>
          <w:fldChar w:fldCharType="begin"/>
        </w:r>
        <w:r>
          <w:rPr>
            <w:noProof/>
            <w:webHidden/>
          </w:rPr>
          <w:instrText xml:space="preserve"> PAGEREF _Toc184671443 \h </w:instrText>
        </w:r>
        <w:r>
          <w:rPr>
            <w:noProof/>
            <w:webHidden/>
          </w:rPr>
        </w:r>
        <w:r>
          <w:rPr>
            <w:noProof/>
            <w:webHidden/>
          </w:rPr>
          <w:fldChar w:fldCharType="separate"/>
        </w:r>
        <w:r>
          <w:rPr>
            <w:noProof/>
            <w:webHidden/>
          </w:rPr>
          <w:t>11</w:t>
        </w:r>
        <w:r>
          <w:rPr>
            <w:noProof/>
            <w:webHidden/>
          </w:rPr>
          <w:fldChar w:fldCharType="end"/>
        </w:r>
      </w:hyperlink>
    </w:p>
    <w:p w14:paraId="04B70CBE" w14:textId="26DBAD9A"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4" w:history="1">
        <w:r w:rsidRPr="00227F24">
          <w:rPr>
            <w:rStyle w:val="Hyperlink"/>
            <w:noProof/>
          </w:rPr>
          <w:t>Hình 4. JSON Web Token</w:t>
        </w:r>
        <w:r>
          <w:rPr>
            <w:noProof/>
            <w:webHidden/>
          </w:rPr>
          <w:tab/>
        </w:r>
        <w:r>
          <w:rPr>
            <w:noProof/>
            <w:webHidden/>
          </w:rPr>
          <w:fldChar w:fldCharType="begin"/>
        </w:r>
        <w:r>
          <w:rPr>
            <w:noProof/>
            <w:webHidden/>
          </w:rPr>
          <w:instrText xml:space="preserve"> PAGEREF _Toc184671444 \h </w:instrText>
        </w:r>
        <w:r>
          <w:rPr>
            <w:noProof/>
            <w:webHidden/>
          </w:rPr>
        </w:r>
        <w:r>
          <w:rPr>
            <w:noProof/>
            <w:webHidden/>
          </w:rPr>
          <w:fldChar w:fldCharType="separate"/>
        </w:r>
        <w:r>
          <w:rPr>
            <w:noProof/>
            <w:webHidden/>
          </w:rPr>
          <w:t>13</w:t>
        </w:r>
        <w:r>
          <w:rPr>
            <w:noProof/>
            <w:webHidden/>
          </w:rPr>
          <w:fldChar w:fldCharType="end"/>
        </w:r>
      </w:hyperlink>
    </w:p>
    <w:p w14:paraId="7D70795C" w14:textId="5C80BFE0"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5" w:history="1">
        <w:r w:rsidRPr="00227F24">
          <w:rPr>
            <w:rStyle w:val="Hyperlink"/>
            <w:noProof/>
          </w:rPr>
          <w:t>Hình 5. Giao diện trang tổng quan dự án</w:t>
        </w:r>
        <w:r>
          <w:rPr>
            <w:noProof/>
            <w:webHidden/>
          </w:rPr>
          <w:tab/>
        </w:r>
        <w:r>
          <w:rPr>
            <w:noProof/>
            <w:webHidden/>
          </w:rPr>
          <w:fldChar w:fldCharType="begin"/>
        </w:r>
        <w:r>
          <w:rPr>
            <w:noProof/>
            <w:webHidden/>
          </w:rPr>
          <w:instrText xml:space="preserve"> PAGEREF _Toc184671445 \h </w:instrText>
        </w:r>
        <w:r>
          <w:rPr>
            <w:noProof/>
            <w:webHidden/>
          </w:rPr>
        </w:r>
        <w:r>
          <w:rPr>
            <w:noProof/>
            <w:webHidden/>
          </w:rPr>
          <w:fldChar w:fldCharType="separate"/>
        </w:r>
        <w:r>
          <w:rPr>
            <w:noProof/>
            <w:webHidden/>
          </w:rPr>
          <w:t>15</w:t>
        </w:r>
        <w:r>
          <w:rPr>
            <w:noProof/>
            <w:webHidden/>
          </w:rPr>
          <w:fldChar w:fldCharType="end"/>
        </w:r>
      </w:hyperlink>
    </w:p>
    <w:p w14:paraId="5EECC24B" w14:textId="08E35EF6"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6" w:history="1">
        <w:r w:rsidRPr="00227F24">
          <w:rPr>
            <w:rStyle w:val="Hyperlink"/>
            <w:noProof/>
          </w:rPr>
          <w:t>Hình 6. Giao diện trang danh sách công việc</w:t>
        </w:r>
        <w:r>
          <w:rPr>
            <w:noProof/>
            <w:webHidden/>
          </w:rPr>
          <w:tab/>
        </w:r>
        <w:r>
          <w:rPr>
            <w:noProof/>
            <w:webHidden/>
          </w:rPr>
          <w:fldChar w:fldCharType="begin"/>
        </w:r>
        <w:r>
          <w:rPr>
            <w:noProof/>
            <w:webHidden/>
          </w:rPr>
          <w:instrText xml:space="preserve"> PAGEREF _Toc184671446 \h </w:instrText>
        </w:r>
        <w:r>
          <w:rPr>
            <w:noProof/>
            <w:webHidden/>
          </w:rPr>
        </w:r>
        <w:r>
          <w:rPr>
            <w:noProof/>
            <w:webHidden/>
          </w:rPr>
          <w:fldChar w:fldCharType="separate"/>
        </w:r>
        <w:r>
          <w:rPr>
            <w:noProof/>
            <w:webHidden/>
          </w:rPr>
          <w:t>15</w:t>
        </w:r>
        <w:r>
          <w:rPr>
            <w:noProof/>
            <w:webHidden/>
          </w:rPr>
          <w:fldChar w:fldCharType="end"/>
        </w:r>
      </w:hyperlink>
    </w:p>
    <w:p w14:paraId="3BE6AB76" w14:textId="01DF6CE2"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7" w:history="1">
        <w:r w:rsidRPr="00227F24">
          <w:rPr>
            <w:rStyle w:val="Hyperlink"/>
            <w:noProof/>
          </w:rPr>
          <w:t>Hình 7. Giao diện trang bảng công việc</w:t>
        </w:r>
        <w:r>
          <w:rPr>
            <w:noProof/>
            <w:webHidden/>
          </w:rPr>
          <w:tab/>
        </w:r>
        <w:r>
          <w:rPr>
            <w:noProof/>
            <w:webHidden/>
          </w:rPr>
          <w:fldChar w:fldCharType="begin"/>
        </w:r>
        <w:r>
          <w:rPr>
            <w:noProof/>
            <w:webHidden/>
          </w:rPr>
          <w:instrText xml:space="preserve"> PAGEREF _Toc184671447 \h </w:instrText>
        </w:r>
        <w:r>
          <w:rPr>
            <w:noProof/>
            <w:webHidden/>
          </w:rPr>
        </w:r>
        <w:r>
          <w:rPr>
            <w:noProof/>
            <w:webHidden/>
          </w:rPr>
          <w:fldChar w:fldCharType="separate"/>
        </w:r>
        <w:r>
          <w:rPr>
            <w:noProof/>
            <w:webHidden/>
          </w:rPr>
          <w:t>16</w:t>
        </w:r>
        <w:r>
          <w:rPr>
            <w:noProof/>
            <w:webHidden/>
          </w:rPr>
          <w:fldChar w:fldCharType="end"/>
        </w:r>
      </w:hyperlink>
    </w:p>
    <w:p w14:paraId="1B4C9D25" w14:textId="2659A610"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8" w:history="1">
        <w:r w:rsidRPr="00227F24">
          <w:rPr>
            <w:rStyle w:val="Hyperlink"/>
            <w:noProof/>
          </w:rPr>
          <w:t>Hình 8. Giao diện trang lịch trình công việc</w:t>
        </w:r>
        <w:r>
          <w:rPr>
            <w:noProof/>
            <w:webHidden/>
          </w:rPr>
          <w:tab/>
        </w:r>
        <w:r>
          <w:rPr>
            <w:noProof/>
            <w:webHidden/>
          </w:rPr>
          <w:fldChar w:fldCharType="begin"/>
        </w:r>
        <w:r>
          <w:rPr>
            <w:noProof/>
            <w:webHidden/>
          </w:rPr>
          <w:instrText xml:space="preserve"> PAGEREF _Toc184671448 \h </w:instrText>
        </w:r>
        <w:r>
          <w:rPr>
            <w:noProof/>
            <w:webHidden/>
          </w:rPr>
        </w:r>
        <w:r>
          <w:rPr>
            <w:noProof/>
            <w:webHidden/>
          </w:rPr>
          <w:fldChar w:fldCharType="separate"/>
        </w:r>
        <w:r>
          <w:rPr>
            <w:noProof/>
            <w:webHidden/>
          </w:rPr>
          <w:t>16</w:t>
        </w:r>
        <w:r>
          <w:rPr>
            <w:noProof/>
            <w:webHidden/>
          </w:rPr>
          <w:fldChar w:fldCharType="end"/>
        </w:r>
      </w:hyperlink>
    </w:p>
    <w:p w14:paraId="65354EA9" w14:textId="49555716"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49" w:history="1">
        <w:r w:rsidRPr="00227F24">
          <w:rPr>
            <w:rStyle w:val="Hyperlink"/>
            <w:noProof/>
          </w:rPr>
          <w:t>Hình 9</w:t>
        </w:r>
        <w:r w:rsidRPr="00227F24">
          <w:rPr>
            <w:rStyle w:val="Hyperlink"/>
            <w:rFonts w:cs="Times New Roman"/>
            <w:noProof/>
          </w:rPr>
          <w:t>. Lược đồ Use Case User</w:t>
        </w:r>
        <w:r>
          <w:rPr>
            <w:noProof/>
            <w:webHidden/>
          </w:rPr>
          <w:tab/>
        </w:r>
        <w:r>
          <w:rPr>
            <w:noProof/>
            <w:webHidden/>
          </w:rPr>
          <w:fldChar w:fldCharType="begin"/>
        </w:r>
        <w:r>
          <w:rPr>
            <w:noProof/>
            <w:webHidden/>
          </w:rPr>
          <w:instrText xml:space="preserve"> PAGEREF _Toc184671449 \h </w:instrText>
        </w:r>
        <w:r>
          <w:rPr>
            <w:noProof/>
            <w:webHidden/>
          </w:rPr>
        </w:r>
        <w:r>
          <w:rPr>
            <w:noProof/>
            <w:webHidden/>
          </w:rPr>
          <w:fldChar w:fldCharType="separate"/>
        </w:r>
        <w:r>
          <w:rPr>
            <w:noProof/>
            <w:webHidden/>
          </w:rPr>
          <w:t>18</w:t>
        </w:r>
        <w:r>
          <w:rPr>
            <w:noProof/>
            <w:webHidden/>
          </w:rPr>
          <w:fldChar w:fldCharType="end"/>
        </w:r>
      </w:hyperlink>
    </w:p>
    <w:p w14:paraId="49178867" w14:textId="2000639F"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0" w:history="1">
        <w:r w:rsidRPr="00227F24">
          <w:rPr>
            <w:rStyle w:val="Hyperlink"/>
            <w:noProof/>
          </w:rPr>
          <w:t xml:space="preserve">Hình 10. </w:t>
        </w:r>
        <w:r w:rsidRPr="00227F24">
          <w:rPr>
            <w:rStyle w:val="Hyperlink"/>
            <w:rFonts w:cs="Times New Roman"/>
            <w:noProof/>
          </w:rPr>
          <w:t>Lược đồ Use case quản lý thông tin cá nhân</w:t>
        </w:r>
        <w:r>
          <w:rPr>
            <w:noProof/>
            <w:webHidden/>
          </w:rPr>
          <w:tab/>
        </w:r>
        <w:r>
          <w:rPr>
            <w:noProof/>
            <w:webHidden/>
          </w:rPr>
          <w:fldChar w:fldCharType="begin"/>
        </w:r>
        <w:r>
          <w:rPr>
            <w:noProof/>
            <w:webHidden/>
          </w:rPr>
          <w:instrText xml:space="preserve"> PAGEREF _Toc184671450 \h </w:instrText>
        </w:r>
        <w:r>
          <w:rPr>
            <w:noProof/>
            <w:webHidden/>
          </w:rPr>
        </w:r>
        <w:r>
          <w:rPr>
            <w:noProof/>
            <w:webHidden/>
          </w:rPr>
          <w:fldChar w:fldCharType="separate"/>
        </w:r>
        <w:r>
          <w:rPr>
            <w:noProof/>
            <w:webHidden/>
          </w:rPr>
          <w:t>22</w:t>
        </w:r>
        <w:r>
          <w:rPr>
            <w:noProof/>
            <w:webHidden/>
          </w:rPr>
          <w:fldChar w:fldCharType="end"/>
        </w:r>
      </w:hyperlink>
    </w:p>
    <w:p w14:paraId="26D8BD8C" w14:textId="05CCB73B"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1" w:history="1">
        <w:r w:rsidRPr="00227F24">
          <w:rPr>
            <w:rStyle w:val="Hyperlink"/>
            <w:noProof/>
          </w:rPr>
          <w:t>Hình 11 Lược đồ Use case quản lý dự án</w:t>
        </w:r>
        <w:r>
          <w:rPr>
            <w:noProof/>
            <w:webHidden/>
          </w:rPr>
          <w:tab/>
        </w:r>
        <w:r>
          <w:rPr>
            <w:noProof/>
            <w:webHidden/>
          </w:rPr>
          <w:fldChar w:fldCharType="begin"/>
        </w:r>
        <w:r>
          <w:rPr>
            <w:noProof/>
            <w:webHidden/>
          </w:rPr>
          <w:instrText xml:space="preserve"> PAGEREF _Toc184671451 \h </w:instrText>
        </w:r>
        <w:r>
          <w:rPr>
            <w:noProof/>
            <w:webHidden/>
          </w:rPr>
        </w:r>
        <w:r>
          <w:rPr>
            <w:noProof/>
            <w:webHidden/>
          </w:rPr>
          <w:fldChar w:fldCharType="separate"/>
        </w:r>
        <w:r>
          <w:rPr>
            <w:noProof/>
            <w:webHidden/>
          </w:rPr>
          <w:t>24</w:t>
        </w:r>
        <w:r>
          <w:rPr>
            <w:noProof/>
            <w:webHidden/>
          </w:rPr>
          <w:fldChar w:fldCharType="end"/>
        </w:r>
      </w:hyperlink>
    </w:p>
    <w:p w14:paraId="63EC6D70" w14:textId="368E620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2" w:history="1">
        <w:r w:rsidRPr="00227F24">
          <w:rPr>
            <w:rStyle w:val="Hyperlink"/>
            <w:noProof/>
          </w:rPr>
          <w:t>Hình 12. Lược đồ Use case quản lý công việc</w:t>
        </w:r>
        <w:r>
          <w:rPr>
            <w:noProof/>
            <w:webHidden/>
          </w:rPr>
          <w:tab/>
        </w:r>
        <w:r>
          <w:rPr>
            <w:noProof/>
            <w:webHidden/>
          </w:rPr>
          <w:fldChar w:fldCharType="begin"/>
        </w:r>
        <w:r>
          <w:rPr>
            <w:noProof/>
            <w:webHidden/>
          </w:rPr>
          <w:instrText xml:space="preserve"> PAGEREF _Toc184671452 \h </w:instrText>
        </w:r>
        <w:r>
          <w:rPr>
            <w:noProof/>
            <w:webHidden/>
          </w:rPr>
        </w:r>
        <w:r>
          <w:rPr>
            <w:noProof/>
            <w:webHidden/>
          </w:rPr>
          <w:fldChar w:fldCharType="separate"/>
        </w:r>
        <w:r>
          <w:rPr>
            <w:noProof/>
            <w:webHidden/>
          </w:rPr>
          <w:t>35</w:t>
        </w:r>
        <w:r>
          <w:rPr>
            <w:noProof/>
            <w:webHidden/>
          </w:rPr>
          <w:fldChar w:fldCharType="end"/>
        </w:r>
      </w:hyperlink>
    </w:p>
    <w:p w14:paraId="002F49C4" w14:textId="3D9003E6"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3" w:history="1">
        <w:r w:rsidRPr="00227F24">
          <w:rPr>
            <w:rStyle w:val="Hyperlink"/>
            <w:noProof/>
          </w:rPr>
          <w:t>Hình 13.</w:t>
        </w:r>
        <w:r w:rsidRPr="00227F24">
          <w:rPr>
            <w:rStyle w:val="Hyperlink"/>
            <w:rFonts w:cs="Times New Roman"/>
            <w:noProof/>
          </w:rPr>
          <w:t xml:space="preserve"> Lược đồ Use Case Admin</w:t>
        </w:r>
        <w:r>
          <w:rPr>
            <w:noProof/>
            <w:webHidden/>
          </w:rPr>
          <w:tab/>
        </w:r>
        <w:r>
          <w:rPr>
            <w:noProof/>
            <w:webHidden/>
          </w:rPr>
          <w:fldChar w:fldCharType="begin"/>
        </w:r>
        <w:r>
          <w:rPr>
            <w:noProof/>
            <w:webHidden/>
          </w:rPr>
          <w:instrText xml:space="preserve"> PAGEREF _Toc184671453 \h </w:instrText>
        </w:r>
        <w:r>
          <w:rPr>
            <w:noProof/>
            <w:webHidden/>
          </w:rPr>
        </w:r>
        <w:r>
          <w:rPr>
            <w:noProof/>
            <w:webHidden/>
          </w:rPr>
          <w:fldChar w:fldCharType="separate"/>
        </w:r>
        <w:r>
          <w:rPr>
            <w:noProof/>
            <w:webHidden/>
          </w:rPr>
          <w:t>44</w:t>
        </w:r>
        <w:r>
          <w:rPr>
            <w:noProof/>
            <w:webHidden/>
          </w:rPr>
          <w:fldChar w:fldCharType="end"/>
        </w:r>
      </w:hyperlink>
    </w:p>
    <w:p w14:paraId="312DA325" w14:textId="73B0485C"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4" w:history="1">
        <w:r w:rsidRPr="00227F24">
          <w:rPr>
            <w:rStyle w:val="Hyperlink"/>
            <w:noProof/>
          </w:rPr>
          <w:t>Hình 14.</w:t>
        </w:r>
        <w:r w:rsidRPr="00227F24">
          <w:rPr>
            <w:rStyle w:val="Hyperlink"/>
            <w:rFonts w:cs="Times New Roman"/>
            <w:noProof/>
          </w:rPr>
          <w:t xml:space="preserve"> Lược đồ Use Case quản lý người dùng</w:t>
        </w:r>
        <w:r>
          <w:rPr>
            <w:noProof/>
            <w:webHidden/>
          </w:rPr>
          <w:tab/>
        </w:r>
        <w:r>
          <w:rPr>
            <w:noProof/>
            <w:webHidden/>
          </w:rPr>
          <w:fldChar w:fldCharType="begin"/>
        </w:r>
        <w:r>
          <w:rPr>
            <w:noProof/>
            <w:webHidden/>
          </w:rPr>
          <w:instrText xml:space="preserve"> PAGEREF _Toc184671454 \h </w:instrText>
        </w:r>
        <w:r>
          <w:rPr>
            <w:noProof/>
            <w:webHidden/>
          </w:rPr>
        </w:r>
        <w:r>
          <w:rPr>
            <w:noProof/>
            <w:webHidden/>
          </w:rPr>
          <w:fldChar w:fldCharType="separate"/>
        </w:r>
        <w:r>
          <w:rPr>
            <w:noProof/>
            <w:webHidden/>
          </w:rPr>
          <w:t>44</w:t>
        </w:r>
        <w:r>
          <w:rPr>
            <w:noProof/>
            <w:webHidden/>
          </w:rPr>
          <w:fldChar w:fldCharType="end"/>
        </w:r>
      </w:hyperlink>
    </w:p>
    <w:p w14:paraId="3ED88C19" w14:textId="45AA4664"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5" w:history="1">
        <w:r w:rsidRPr="00227F24">
          <w:rPr>
            <w:rStyle w:val="Hyperlink"/>
            <w:noProof/>
          </w:rPr>
          <w:t>Hình 15.</w:t>
        </w:r>
        <w:r w:rsidRPr="00227F24">
          <w:rPr>
            <w:rStyle w:val="Hyperlink"/>
            <w:rFonts w:cs="Times New Roman"/>
            <w:noProof/>
          </w:rPr>
          <w:t xml:space="preserve"> Lược đồ Use Case quản lý chung cho dự án</w:t>
        </w:r>
        <w:r>
          <w:rPr>
            <w:noProof/>
            <w:webHidden/>
          </w:rPr>
          <w:tab/>
        </w:r>
        <w:r>
          <w:rPr>
            <w:noProof/>
            <w:webHidden/>
          </w:rPr>
          <w:fldChar w:fldCharType="begin"/>
        </w:r>
        <w:r>
          <w:rPr>
            <w:noProof/>
            <w:webHidden/>
          </w:rPr>
          <w:instrText xml:space="preserve"> PAGEREF _Toc184671455 \h </w:instrText>
        </w:r>
        <w:r>
          <w:rPr>
            <w:noProof/>
            <w:webHidden/>
          </w:rPr>
        </w:r>
        <w:r>
          <w:rPr>
            <w:noProof/>
            <w:webHidden/>
          </w:rPr>
          <w:fldChar w:fldCharType="separate"/>
        </w:r>
        <w:r>
          <w:rPr>
            <w:noProof/>
            <w:webHidden/>
          </w:rPr>
          <w:t>48</w:t>
        </w:r>
        <w:r>
          <w:rPr>
            <w:noProof/>
            <w:webHidden/>
          </w:rPr>
          <w:fldChar w:fldCharType="end"/>
        </w:r>
      </w:hyperlink>
    </w:p>
    <w:p w14:paraId="14837227" w14:textId="1CA8230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6" w:history="1">
        <w:r w:rsidRPr="00227F24">
          <w:rPr>
            <w:rStyle w:val="Hyperlink"/>
            <w:noProof/>
          </w:rPr>
          <w:t>Hình 16</w:t>
        </w:r>
        <w:r w:rsidRPr="00227F24">
          <w:rPr>
            <w:rStyle w:val="Hyperlink"/>
            <w:rFonts w:cs="Times New Roman"/>
            <w:noProof/>
          </w:rPr>
          <w:t>. Lược đồ đăng nhập</w:t>
        </w:r>
        <w:r>
          <w:rPr>
            <w:noProof/>
            <w:webHidden/>
          </w:rPr>
          <w:tab/>
        </w:r>
        <w:r>
          <w:rPr>
            <w:noProof/>
            <w:webHidden/>
          </w:rPr>
          <w:fldChar w:fldCharType="begin"/>
        </w:r>
        <w:r>
          <w:rPr>
            <w:noProof/>
            <w:webHidden/>
          </w:rPr>
          <w:instrText xml:space="preserve"> PAGEREF _Toc184671456 \h </w:instrText>
        </w:r>
        <w:r>
          <w:rPr>
            <w:noProof/>
            <w:webHidden/>
          </w:rPr>
        </w:r>
        <w:r>
          <w:rPr>
            <w:noProof/>
            <w:webHidden/>
          </w:rPr>
          <w:fldChar w:fldCharType="separate"/>
        </w:r>
        <w:r>
          <w:rPr>
            <w:noProof/>
            <w:webHidden/>
          </w:rPr>
          <w:t>50</w:t>
        </w:r>
        <w:r>
          <w:rPr>
            <w:noProof/>
            <w:webHidden/>
          </w:rPr>
          <w:fldChar w:fldCharType="end"/>
        </w:r>
      </w:hyperlink>
    </w:p>
    <w:p w14:paraId="11BEF832" w14:textId="7C0C12FB"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7" w:history="1">
        <w:r w:rsidRPr="00227F24">
          <w:rPr>
            <w:rStyle w:val="Hyperlink"/>
            <w:noProof/>
          </w:rPr>
          <w:t>Hình 17. Lược đồ đăng ký</w:t>
        </w:r>
        <w:r>
          <w:rPr>
            <w:noProof/>
            <w:webHidden/>
          </w:rPr>
          <w:tab/>
        </w:r>
        <w:r>
          <w:rPr>
            <w:noProof/>
            <w:webHidden/>
          </w:rPr>
          <w:fldChar w:fldCharType="begin"/>
        </w:r>
        <w:r>
          <w:rPr>
            <w:noProof/>
            <w:webHidden/>
          </w:rPr>
          <w:instrText xml:space="preserve"> PAGEREF _Toc184671457 \h </w:instrText>
        </w:r>
        <w:r>
          <w:rPr>
            <w:noProof/>
            <w:webHidden/>
          </w:rPr>
        </w:r>
        <w:r>
          <w:rPr>
            <w:noProof/>
            <w:webHidden/>
          </w:rPr>
          <w:fldChar w:fldCharType="separate"/>
        </w:r>
        <w:r>
          <w:rPr>
            <w:noProof/>
            <w:webHidden/>
          </w:rPr>
          <w:t>51</w:t>
        </w:r>
        <w:r>
          <w:rPr>
            <w:noProof/>
            <w:webHidden/>
          </w:rPr>
          <w:fldChar w:fldCharType="end"/>
        </w:r>
      </w:hyperlink>
    </w:p>
    <w:p w14:paraId="66444837" w14:textId="71E4D560"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8" w:history="1">
        <w:r w:rsidRPr="00227F24">
          <w:rPr>
            <w:rStyle w:val="Hyperlink"/>
            <w:noProof/>
          </w:rPr>
          <w:t>Hình 18. Lược đồ xem thông tin dự án</w:t>
        </w:r>
        <w:r>
          <w:rPr>
            <w:noProof/>
            <w:webHidden/>
          </w:rPr>
          <w:tab/>
        </w:r>
        <w:r>
          <w:rPr>
            <w:noProof/>
            <w:webHidden/>
          </w:rPr>
          <w:fldChar w:fldCharType="begin"/>
        </w:r>
        <w:r>
          <w:rPr>
            <w:noProof/>
            <w:webHidden/>
          </w:rPr>
          <w:instrText xml:space="preserve"> PAGEREF _Toc184671458 \h </w:instrText>
        </w:r>
        <w:r>
          <w:rPr>
            <w:noProof/>
            <w:webHidden/>
          </w:rPr>
        </w:r>
        <w:r>
          <w:rPr>
            <w:noProof/>
            <w:webHidden/>
          </w:rPr>
          <w:fldChar w:fldCharType="separate"/>
        </w:r>
        <w:r>
          <w:rPr>
            <w:noProof/>
            <w:webHidden/>
          </w:rPr>
          <w:t>52</w:t>
        </w:r>
        <w:r>
          <w:rPr>
            <w:noProof/>
            <w:webHidden/>
          </w:rPr>
          <w:fldChar w:fldCharType="end"/>
        </w:r>
      </w:hyperlink>
    </w:p>
    <w:p w14:paraId="64934CB5" w14:textId="3FE77EA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59" w:history="1">
        <w:r w:rsidRPr="00227F24">
          <w:rPr>
            <w:rStyle w:val="Hyperlink"/>
            <w:noProof/>
          </w:rPr>
          <w:t>Hình 19. Lược đồ xem chi tiết công việc</w:t>
        </w:r>
        <w:r>
          <w:rPr>
            <w:noProof/>
            <w:webHidden/>
          </w:rPr>
          <w:tab/>
        </w:r>
        <w:r>
          <w:rPr>
            <w:noProof/>
            <w:webHidden/>
          </w:rPr>
          <w:fldChar w:fldCharType="begin"/>
        </w:r>
        <w:r>
          <w:rPr>
            <w:noProof/>
            <w:webHidden/>
          </w:rPr>
          <w:instrText xml:space="preserve"> PAGEREF _Toc184671459 \h </w:instrText>
        </w:r>
        <w:r>
          <w:rPr>
            <w:noProof/>
            <w:webHidden/>
          </w:rPr>
        </w:r>
        <w:r>
          <w:rPr>
            <w:noProof/>
            <w:webHidden/>
          </w:rPr>
          <w:fldChar w:fldCharType="separate"/>
        </w:r>
        <w:r>
          <w:rPr>
            <w:noProof/>
            <w:webHidden/>
          </w:rPr>
          <w:t>53</w:t>
        </w:r>
        <w:r>
          <w:rPr>
            <w:noProof/>
            <w:webHidden/>
          </w:rPr>
          <w:fldChar w:fldCharType="end"/>
        </w:r>
      </w:hyperlink>
    </w:p>
    <w:p w14:paraId="01F296B9" w14:textId="3A40515A"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0" w:history="1">
        <w:r w:rsidRPr="00227F24">
          <w:rPr>
            <w:rStyle w:val="Hyperlink"/>
            <w:noProof/>
          </w:rPr>
          <w:t>Hình 20. Lược đồ thêm thành viên vào dự án</w:t>
        </w:r>
        <w:r>
          <w:rPr>
            <w:noProof/>
            <w:webHidden/>
          </w:rPr>
          <w:tab/>
        </w:r>
        <w:r>
          <w:rPr>
            <w:noProof/>
            <w:webHidden/>
          </w:rPr>
          <w:fldChar w:fldCharType="begin"/>
        </w:r>
        <w:r>
          <w:rPr>
            <w:noProof/>
            <w:webHidden/>
          </w:rPr>
          <w:instrText xml:space="preserve"> PAGEREF _Toc184671460 \h </w:instrText>
        </w:r>
        <w:r>
          <w:rPr>
            <w:noProof/>
            <w:webHidden/>
          </w:rPr>
        </w:r>
        <w:r>
          <w:rPr>
            <w:noProof/>
            <w:webHidden/>
          </w:rPr>
          <w:fldChar w:fldCharType="separate"/>
        </w:r>
        <w:r>
          <w:rPr>
            <w:noProof/>
            <w:webHidden/>
          </w:rPr>
          <w:t>54</w:t>
        </w:r>
        <w:r>
          <w:rPr>
            <w:noProof/>
            <w:webHidden/>
          </w:rPr>
          <w:fldChar w:fldCharType="end"/>
        </w:r>
      </w:hyperlink>
    </w:p>
    <w:p w14:paraId="528CD7F3" w14:textId="5C4182E2"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1" w:history="1">
        <w:r w:rsidRPr="00227F24">
          <w:rPr>
            <w:rStyle w:val="Hyperlink"/>
            <w:noProof/>
          </w:rPr>
          <w:t>Hình 21. Lược đồ tạo dự án mới</w:t>
        </w:r>
        <w:r>
          <w:rPr>
            <w:noProof/>
            <w:webHidden/>
          </w:rPr>
          <w:tab/>
        </w:r>
        <w:r>
          <w:rPr>
            <w:noProof/>
            <w:webHidden/>
          </w:rPr>
          <w:fldChar w:fldCharType="begin"/>
        </w:r>
        <w:r>
          <w:rPr>
            <w:noProof/>
            <w:webHidden/>
          </w:rPr>
          <w:instrText xml:space="preserve"> PAGEREF _Toc184671461 \h </w:instrText>
        </w:r>
        <w:r>
          <w:rPr>
            <w:noProof/>
            <w:webHidden/>
          </w:rPr>
        </w:r>
        <w:r>
          <w:rPr>
            <w:noProof/>
            <w:webHidden/>
          </w:rPr>
          <w:fldChar w:fldCharType="separate"/>
        </w:r>
        <w:r>
          <w:rPr>
            <w:noProof/>
            <w:webHidden/>
          </w:rPr>
          <w:t>55</w:t>
        </w:r>
        <w:r>
          <w:rPr>
            <w:noProof/>
            <w:webHidden/>
          </w:rPr>
          <w:fldChar w:fldCharType="end"/>
        </w:r>
      </w:hyperlink>
    </w:p>
    <w:p w14:paraId="00456D96" w14:textId="7F08FF3B"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2" w:history="1">
        <w:r w:rsidRPr="00227F24">
          <w:rPr>
            <w:rStyle w:val="Hyperlink"/>
            <w:noProof/>
          </w:rPr>
          <w:t>Hình 22. Lược đồ thêm bình luận công việc</w:t>
        </w:r>
        <w:r>
          <w:rPr>
            <w:noProof/>
            <w:webHidden/>
          </w:rPr>
          <w:tab/>
        </w:r>
        <w:r>
          <w:rPr>
            <w:noProof/>
            <w:webHidden/>
          </w:rPr>
          <w:fldChar w:fldCharType="begin"/>
        </w:r>
        <w:r>
          <w:rPr>
            <w:noProof/>
            <w:webHidden/>
          </w:rPr>
          <w:instrText xml:space="preserve"> PAGEREF _Toc184671462 \h </w:instrText>
        </w:r>
        <w:r>
          <w:rPr>
            <w:noProof/>
            <w:webHidden/>
          </w:rPr>
        </w:r>
        <w:r>
          <w:rPr>
            <w:noProof/>
            <w:webHidden/>
          </w:rPr>
          <w:fldChar w:fldCharType="separate"/>
        </w:r>
        <w:r>
          <w:rPr>
            <w:noProof/>
            <w:webHidden/>
          </w:rPr>
          <w:t>56</w:t>
        </w:r>
        <w:r>
          <w:rPr>
            <w:noProof/>
            <w:webHidden/>
          </w:rPr>
          <w:fldChar w:fldCharType="end"/>
        </w:r>
      </w:hyperlink>
    </w:p>
    <w:p w14:paraId="0289B19E" w14:textId="08C18464"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3" w:history="1">
        <w:r w:rsidRPr="00227F24">
          <w:rPr>
            <w:rStyle w:val="Hyperlink"/>
            <w:noProof/>
          </w:rPr>
          <w:t>Hình 23. Lược đồ rời dự án</w:t>
        </w:r>
        <w:r>
          <w:rPr>
            <w:noProof/>
            <w:webHidden/>
          </w:rPr>
          <w:tab/>
        </w:r>
        <w:r>
          <w:rPr>
            <w:noProof/>
            <w:webHidden/>
          </w:rPr>
          <w:fldChar w:fldCharType="begin"/>
        </w:r>
        <w:r>
          <w:rPr>
            <w:noProof/>
            <w:webHidden/>
          </w:rPr>
          <w:instrText xml:space="preserve"> PAGEREF _Toc184671463 \h </w:instrText>
        </w:r>
        <w:r>
          <w:rPr>
            <w:noProof/>
            <w:webHidden/>
          </w:rPr>
        </w:r>
        <w:r>
          <w:rPr>
            <w:noProof/>
            <w:webHidden/>
          </w:rPr>
          <w:fldChar w:fldCharType="separate"/>
        </w:r>
        <w:r>
          <w:rPr>
            <w:noProof/>
            <w:webHidden/>
          </w:rPr>
          <w:t>56</w:t>
        </w:r>
        <w:r>
          <w:rPr>
            <w:noProof/>
            <w:webHidden/>
          </w:rPr>
          <w:fldChar w:fldCharType="end"/>
        </w:r>
      </w:hyperlink>
    </w:p>
    <w:p w14:paraId="776FAE9F" w14:textId="2827EBD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4" w:history="1">
        <w:r w:rsidRPr="00227F24">
          <w:rPr>
            <w:rStyle w:val="Hyperlink"/>
            <w:rFonts w:cs="Times New Roman"/>
            <w:noProof/>
          </w:rPr>
          <w:t>Hình 24</w:t>
        </w:r>
        <w:r w:rsidRPr="00227F24">
          <w:rPr>
            <w:rStyle w:val="Hyperlink"/>
            <w:rFonts w:cs="Times New Roman"/>
            <w:noProof/>
            <w:lang w:val="vi-VN"/>
          </w:rPr>
          <w:t>. Lược đồ đồ cơ sở dữ liệu</w:t>
        </w:r>
        <w:r w:rsidRPr="00227F24">
          <w:rPr>
            <w:rStyle w:val="Hyperlink"/>
            <w:rFonts w:cs="Times New Roman"/>
            <w:noProof/>
            <w:lang w:val="en-US"/>
          </w:rPr>
          <w:t xml:space="preserve"> (1)</w:t>
        </w:r>
        <w:r>
          <w:rPr>
            <w:noProof/>
            <w:webHidden/>
          </w:rPr>
          <w:tab/>
        </w:r>
        <w:r>
          <w:rPr>
            <w:noProof/>
            <w:webHidden/>
          </w:rPr>
          <w:fldChar w:fldCharType="begin"/>
        </w:r>
        <w:r>
          <w:rPr>
            <w:noProof/>
            <w:webHidden/>
          </w:rPr>
          <w:instrText xml:space="preserve"> PAGEREF _Toc184671464 \h </w:instrText>
        </w:r>
        <w:r>
          <w:rPr>
            <w:noProof/>
            <w:webHidden/>
          </w:rPr>
        </w:r>
        <w:r>
          <w:rPr>
            <w:noProof/>
            <w:webHidden/>
          </w:rPr>
          <w:fldChar w:fldCharType="separate"/>
        </w:r>
        <w:r>
          <w:rPr>
            <w:noProof/>
            <w:webHidden/>
          </w:rPr>
          <w:t>57</w:t>
        </w:r>
        <w:r>
          <w:rPr>
            <w:noProof/>
            <w:webHidden/>
          </w:rPr>
          <w:fldChar w:fldCharType="end"/>
        </w:r>
      </w:hyperlink>
    </w:p>
    <w:p w14:paraId="128B0922" w14:textId="52F699A1"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5" w:history="1">
        <w:r w:rsidRPr="00227F24">
          <w:rPr>
            <w:rStyle w:val="Hyperlink"/>
            <w:noProof/>
          </w:rPr>
          <w:t xml:space="preserve">Hình 25. </w:t>
        </w:r>
        <w:r w:rsidRPr="00227F24">
          <w:rPr>
            <w:rStyle w:val="Hyperlink"/>
            <w:rFonts w:cs="Times New Roman"/>
            <w:noProof/>
            <w:lang w:val="vi-VN"/>
          </w:rPr>
          <w:t>Lược đồ đồ cơ sở dữ liệu</w:t>
        </w:r>
        <w:r w:rsidRPr="00227F24">
          <w:rPr>
            <w:rStyle w:val="Hyperlink"/>
            <w:rFonts w:cs="Times New Roman"/>
            <w:noProof/>
            <w:lang w:val="en-US"/>
          </w:rPr>
          <w:t xml:space="preserve"> (2)</w:t>
        </w:r>
        <w:r>
          <w:rPr>
            <w:noProof/>
            <w:webHidden/>
          </w:rPr>
          <w:tab/>
        </w:r>
        <w:r>
          <w:rPr>
            <w:noProof/>
            <w:webHidden/>
          </w:rPr>
          <w:fldChar w:fldCharType="begin"/>
        </w:r>
        <w:r>
          <w:rPr>
            <w:noProof/>
            <w:webHidden/>
          </w:rPr>
          <w:instrText xml:space="preserve"> PAGEREF _Toc184671465 \h </w:instrText>
        </w:r>
        <w:r>
          <w:rPr>
            <w:noProof/>
            <w:webHidden/>
          </w:rPr>
        </w:r>
        <w:r>
          <w:rPr>
            <w:noProof/>
            <w:webHidden/>
          </w:rPr>
          <w:fldChar w:fldCharType="separate"/>
        </w:r>
        <w:r>
          <w:rPr>
            <w:noProof/>
            <w:webHidden/>
          </w:rPr>
          <w:t>58</w:t>
        </w:r>
        <w:r>
          <w:rPr>
            <w:noProof/>
            <w:webHidden/>
          </w:rPr>
          <w:fldChar w:fldCharType="end"/>
        </w:r>
      </w:hyperlink>
    </w:p>
    <w:p w14:paraId="7AEA08E2" w14:textId="6A434BE6"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6" w:history="1">
        <w:r w:rsidRPr="00227F24">
          <w:rPr>
            <w:rStyle w:val="Hyperlink"/>
            <w:rFonts w:cs="Times New Roman"/>
            <w:noProof/>
          </w:rPr>
          <w:t>Hình 26. Giao diện trang chủ</w:t>
        </w:r>
        <w:r>
          <w:rPr>
            <w:noProof/>
            <w:webHidden/>
          </w:rPr>
          <w:tab/>
        </w:r>
        <w:r>
          <w:rPr>
            <w:noProof/>
            <w:webHidden/>
          </w:rPr>
          <w:fldChar w:fldCharType="begin"/>
        </w:r>
        <w:r>
          <w:rPr>
            <w:noProof/>
            <w:webHidden/>
          </w:rPr>
          <w:instrText xml:space="preserve"> PAGEREF _Toc184671466 \h </w:instrText>
        </w:r>
        <w:r>
          <w:rPr>
            <w:noProof/>
            <w:webHidden/>
          </w:rPr>
        </w:r>
        <w:r>
          <w:rPr>
            <w:noProof/>
            <w:webHidden/>
          </w:rPr>
          <w:fldChar w:fldCharType="separate"/>
        </w:r>
        <w:r>
          <w:rPr>
            <w:noProof/>
            <w:webHidden/>
          </w:rPr>
          <w:t>70</w:t>
        </w:r>
        <w:r>
          <w:rPr>
            <w:noProof/>
            <w:webHidden/>
          </w:rPr>
          <w:fldChar w:fldCharType="end"/>
        </w:r>
      </w:hyperlink>
    </w:p>
    <w:p w14:paraId="7F63B464" w14:textId="0031EA87"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7" w:history="1">
        <w:r w:rsidRPr="00227F24">
          <w:rPr>
            <w:rStyle w:val="Hyperlink"/>
            <w:bCs/>
            <w:noProof/>
          </w:rPr>
          <w:t>Hình 27</w:t>
        </w:r>
        <w:r w:rsidRPr="00227F24">
          <w:rPr>
            <w:rStyle w:val="Hyperlink"/>
            <w:rFonts w:cs="Times New Roman"/>
            <w:bCs/>
            <w:noProof/>
          </w:rPr>
          <w:t>. Giao diện đăng nhập</w:t>
        </w:r>
        <w:r>
          <w:rPr>
            <w:noProof/>
            <w:webHidden/>
          </w:rPr>
          <w:tab/>
        </w:r>
        <w:r>
          <w:rPr>
            <w:noProof/>
            <w:webHidden/>
          </w:rPr>
          <w:fldChar w:fldCharType="begin"/>
        </w:r>
        <w:r>
          <w:rPr>
            <w:noProof/>
            <w:webHidden/>
          </w:rPr>
          <w:instrText xml:space="preserve"> PAGEREF _Toc184671467 \h </w:instrText>
        </w:r>
        <w:r>
          <w:rPr>
            <w:noProof/>
            <w:webHidden/>
          </w:rPr>
        </w:r>
        <w:r>
          <w:rPr>
            <w:noProof/>
            <w:webHidden/>
          </w:rPr>
          <w:fldChar w:fldCharType="separate"/>
        </w:r>
        <w:r>
          <w:rPr>
            <w:noProof/>
            <w:webHidden/>
          </w:rPr>
          <w:t>70</w:t>
        </w:r>
        <w:r>
          <w:rPr>
            <w:noProof/>
            <w:webHidden/>
          </w:rPr>
          <w:fldChar w:fldCharType="end"/>
        </w:r>
      </w:hyperlink>
    </w:p>
    <w:p w14:paraId="2F0C6EEB" w14:textId="299FE257"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8" w:history="1">
        <w:r w:rsidRPr="00227F24">
          <w:rPr>
            <w:rStyle w:val="Hyperlink"/>
            <w:rFonts w:cs="Times New Roman"/>
            <w:noProof/>
          </w:rPr>
          <w:t>Hình 28. Giao diện dăng ký</w:t>
        </w:r>
        <w:r>
          <w:rPr>
            <w:noProof/>
            <w:webHidden/>
          </w:rPr>
          <w:tab/>
        </w:r>
        <w:r>
          <w:rPr>
            <w:noProof/>
            <w:webHidden/>
          </w:rPr>
          <w:fldChar w:fldCharType="begin"/>
        </w:r>
        <w:r>
          <w:rPr>
            <w:noProof/>
            <w:webHidden/>
          </w:rPr>
          <w:instrText xml:space="preserve"> PAGEREF _Toc184671468 \h </w:instrText>
        </w:r>
        <w:r>
          <w:rPr>
            <w:noProof/>
            <w:webHidden/>
          </w:rPr>
        </w:r>
        <w:r>
          <w:rPr>
            <w:noProof/>
            <w:webHidden/>
          </w:rPr>
          <w:fldChar w:fldCharType="separate"/>
        </w:r>
        <w:r>
          <w:rPr>
            <w:noProof/>
            <w:webHidden/>
          </w:rPr>
          <w:t>71</w:t>
        </w:r>
        <w:r>
          <w:rPr>
            <w:noProof/>
            <w:webHidden/>
          </w:rPr>
          <w:fldChar w:fldCharType="end"/>
        </w:r>
      </w:hyperlink>
    </w:p>
    <w:p w14:paraId="0B07FA53" w14:textId="6DDC2C18"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69" w:history="1">
        <w:r w:rsidRPr="00227F24">
          <w:rPr>
            <w:rStyle w:val="Hyperlink"/>
            <w:noProof/>
          </w:rPr>
          <w:t>Hình 29</w:t>
        </w:r>
        <w:r w:rsidRPr="00227F24">
          <w:rPr>
            <w:rStyle w:val="Hyperlink"/>
            <w:rFonts w:cs="Times New Roman"/>
            <w:noProof/>
          </w:rPr>
          <w:t>. Giao diện nhập mã xác thực</w:t>
        </w:r>
        <w:r>
          <w:rPr>
            <w:noProof/>
            <w:webHidden/>
          </w:rPr>
          <w:tab/>
        </w:r>
        <w:r>
          <w:rPr>
            <w:noProof/>
            <w:webHidden/>
          </w:rPr>
          <w:fldChar w:fldCharType="begin"/>
        </w:r>
        <w:r>
          <w:rPr>
            <w:noProof/>
            <w:webHidden/>
          </w:rPr>
          <w:instrText xml:space="preserve"> PAGEREF _Toc184671469 \h </w:instrText>
        </w:r>
        <w:r>
          <w:rPr>
            <w:noProof/>
            <w:webHidden/>
          </w:rPr>
        </w:r>
        <w:r>
          <w:rPr>
            <w:noProof/>
            <w:webHidden/>
          </w:rPr>
          <w:fldChar w:fldCharType="separate"/>
        </w:r>
        <w:r>
          <w:rPr>
            <w:noProof/>
            <w:webHidden/>
          </w:rPr>
          <w:t>71</w:t>
        </w:r>
        <w:r>
          <w:rPr>
            <w:noProof/>
            <w:webHidden/>
          </w:rPr>
          <w:fldChar w:fldCharType="end"/>
        </w:r>
      </w:hyperlink>
    </w:p>
    <w:p w14:paraId="4C1B0A88" w14:textId="2BF47275"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0" w:history="1">
        <w:r w:rsidRPr="00227F24">
          <w:rPr>
            <w:rStyle w:val="Hyperlink"/>
            <w:noProof/>
          </w:rPr>
          <w:t>Hình 30</w:t>
        </w:r>
        <w:r w:rsidRPr="00227F24">
          <w:rPr>
            <w:rStyle w:val="Hyperlink"/>
            <w:rFonts w:cs="Times New Roman"/>
            <w:noProof/>
          </w:rPr>
          <w:t>. Giao diện xác thực email thành công</w:t>
        </w:r>
        <w:r>
          <w:rPr>
            <w:noProof/>
            <w:webHidden/>
          </w:rPr>
          <w:tab/>
        </w:r>
        <w:r>
          <w:rPr>
            <w:noProof/>
            <w:webHidden/>
          </w:rPr>
          <w:fldChar w:fldCharType="begin"/>
        </w:r>
        <w:r>
          <w:rPr>
            <w:noProof/>
            <w:webHidden/>
          </w:rPr>
          <w:instrText xml:space="preserve"> PAGEREF _Toc184671470 \h </w:instrText>
        </w:r>
        <w:r>
          <w:rPr>
            <w:noProof/>
            <w:webHidden/>
          </w:rPr>
        </w:r>
        <w:r>
          <w:rPr>
            <w:noProof/>
            <w:webHidden/>
          </w:rPr>
          <w:fldChar w:fldCharType="separate"/>
        </w:r>
        <w:r>
          <w:rPr>
            <w:noProof/>
            <w:webHidden/>
          </w:rPr>
          <w:t>72</w:t>
        </w:r>
        <w:r>
          <w:rPr>
            <w:noProof/>
            <w:webHidden/>
          </w:rPr>
          <w:fldChar w:fldCharType="end"/>
        </w:r>
      </w:hyperlink>
    </w:p>
    <w:p w14:paraId="446FEF14" w14:textId="62D00FAB"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1" w:history="1">
        <w:r w:rsidRPr="00227F24">
          <w:rPr>
            <w:rStyle w:val="Hyperlink"/>
            <w:noProof/>
          </w:rPr>
          <w:t>Hình 31</w:t>
        </w:r>
        <w:r w:rsidRPr="00227F24">
          <w:rPr>
            <w:rStyle w:val="Hyperlink"/>
            <w:rFonts w:cs="Times New Roman"/>
            <w:noProof/>
          </w:rPr>
          <w:t>. Giao diện quên mật khẩu</w:t>
        </w:r>
        <w:r>
          <w:rPr>
            <w:noProof/>
            <w:webHidden/>
          </w:rPr>
          <w:tab/>
        </w:r>
        <w:r>
          <w:rPr>
            <w:noProof/>
            <w:webHidden/>
          </w:rPr>
          <w:fldChar w:fldCharType="begin"/>
        </w:r>
        <w:r>
          <w:rPr>
            <w:noProof/>
            <w:webHidden/>
          </w:rPr>
          <w:instrText xml:space="preserve"> PAGEREF _Toc184671471 \h </w:instrText>
        </w:r>
        <w:r>
          <w:rPr>
            <w:noProof/>
            <w:webHidden/>
          </w:rPr>
        </w:r>
        <w:r>
          <w:rPr>
            <w:noProof/>
            <w:webHidden/>
          </w:rPr>
          <w:fldChar w:fldCharType="separate"/>
        </w:r>
        <w:r>
          <w:rPr>
            <w:noProof/>
            <w:webHidden/>
          </w:rPr>
          <w:t>72</w:t>
        </w:r>
        <w:r>
          <w:rPr>
            <w:noProof/>
            <w:webHidden/>
          </w:rPr>
          <w:fldChar w:fldCharType="end"/>
        </w:r>
      </w:hyperlink>
    </w:p>
    <w:p w14:paraId="1533ACC8" w14:textId="5151ED7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2" w:history="1">
        <w:r w:rsidRPr="00227F24">
          <w:rPr>
            <w:rStyle w:val="Hyperlink"/>
            <w:noProof/>
          </w:rPr>
          <w:t>Hình 32</w:t>
        </w:r>
        <w:r w:rsidRPr="00227F24">
          <w:rPr>
            <w:rStyle w:val="Hyperlink"/>
            <w:rFonts w:cs="Times New Roman"/>
            <w:noProof/>
          </w:rPr>
          <w:t>. Giao diện đặt lại mật khẩu sau khi xác thực</w:t>
        </w:r>
        <w:r>
          <w:rPr>
            <w:noProof/>
            <w:webHidden/>
          </w:rPr>
          <w:tab/>
        </w:r>
        <w:r>
          <w:rPr>
            <w:noProof/>
            <w:webHidden/>
          </w:rPr>
          <w:fldChar w:fldCharType="begin"/>
        </w:r>
        <w:r>
          <w:rPr>
            <w:noProof/>
            <w:webHidden/>
          </w:rPr>
          <w:instrText xml:space="preserve"> PAGEREF _Toc184671472 \h </w:instrText>
        </w:r>
        <w:r>
          <w:rPr>
            <w:noProof/>
            <w:webHidden/>
          </w:rPr>
        </w:r>
        <w:r>
          <w:rPr>
            <w:noProof/>
            <w:webHidden/>
          </w:rPr>
          <w:fldChar w:fldCharType="separate"/>
        </w:r>
        <w:r>
          <w:rPr>
            <w:noProof/>
            <w:webHidden/>
          </w:rPr>
          <w:t>73</w:t>
        </w:r>
        <w:r>
          <w:rPr>
            <w:noProof/>
            <w:webHidden/>
          </w:rPr>
          <w:fldChar w:fldCharType="end"/>
        </w:r>
      </w:hyperlink>
    </w:p>
    <w:p w14:paraId="7A783850" w14:textId="787B932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3" w:history="1">
        <w:r w:rsidRPr="00227F24">
          <w:rPr>
            <w:rStyle w:val="Hyperlink"/>
            <w:noProof/>
          </w:rPr>
          <w:t>Hình 33</w:t>
        </w:r>
        <w:r w:rsidRPr="00227F24">
          <w:rPr>
            <w:rStyle w:val="Hyperlink"/>
            <w:rFonts w:cs="Times New Roman"/>
            <w:noProof/>
          </w:rPr>
          <w:t>. Giao diện quản lý người dùng (Tài khoản đang hoạt động)</w:t>
        </w:r>
        <w:r>
          <w:rPr>
            <w:noProof/>
            <w:webHidden/>
          </w:rPr>
          <w:tab/>
        </w:r>
        <w:r>
          <w:rPr>
            <w:noProof/>
            <w:webHidden/>
          </w:rPr>
          <w:fldChar w:fldCharType="begin"/>
        </w:r>
        <w:r>
          <w:rPr>
            <w:noProof/>
            <w:webHidden/>
          </w:rPr>
          <w:instrText xml:space="preserve"> PAGEREF _Toc184671473 \h </w:instrText>
        </w:r>
        <w:r>
          <w:rPr>
            <w:noProof/>
            <w:webHidden/>
          </w:rPr>
        </w:r>
        <w:r>
          <w:rPr>
            <w:noProof/>
            <w:webHidden/>
          </w:rPr>
          <w:fldChar w:fldCharType="separate"/>
        </w:r>
        <w:r>
          <w:rPr>
            <w:noProof/>
            <w:webHidden/>
          </w:rPr>
          <w:t>73</w:t>
        </w:r>
        <w:r>
          <w:rPr>
            <w:noProof/>
            <w:webHidden/>
          </w:rPr>
          <w:fldChar w:fldCharType="end"/>
        </w:r>
      </w:hyperlink>
    </w:p>
    <w:p w14:paraId="71155616" w14:textId="68D8E31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4" w:history="1">
        <w:r w:rsidRPr="00227F24">
          <w:rPr>
            <w:rStyle w:val="Hyperlink"/>
            <w:noProof/>
          </w:rPr>
          <w:t>Hình 34</w:t>
        </w:r>
        <w:r w:rsidRPr="00227F24">
          <w:rPr>
            <w:rStyle w:val="Hyperlink"/>
            <w:rFonts w:cs="Times New Roman"/>
            <w:noProof/>
          </w:rPr>
          <w:t>. Giao diện quản lý người dùng (Tài khoản bị xóa)</w:t>
        </w:r>
        <w:r>
          <w:rPr>
            <w:noProof/>
            <w:webHidden/>
          </w:rPr>
          <w:tab/>
        </w:r>
        <w:r>
          <w:rPr>
            <w:noProof/>
            <w:webHidden/>
          </w:rPr>
          <w:fldChar w:fldCharType="begin"/>
        </w:r>
        <w:r>
          <w:rPr>
            <w:noProof/>
            <w:webHidden/>
          </w:rPr>
          <w:instrText xml:space="preserve"> PAGEREF _Toc184671474 \h </w:instrText>
        </w:r>
        <w:r>
          <w:rPr>
            <w:noProof/>
            <w:webHidden/>
          </w:rPr>
        </w:r>
        <w:r>
          <w:rPr>
            <w:noProof/>
            <w:webHidden/>
          </w:rPr>
          <w:fldChar w:fldCharType="separate"/>
        </w:r>
        <w:r>
          <w:rPr>
            <w:noProof/>
            <w:webHidden/>
          </w:rPr>
          <w:t>74</w:t>
        </w:r>
        <w:r>
          <w:rPr>
            <w:noProof/>
            <w:webHidden/>
          </w:rPr>
          <w:fldChar w:fldCharType="end"/>
        </w:r>
      </w:hyperlink>
    </w:p>
    <w:p w14:paraId="5A94821A" w14:textId="1DF92C8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5" w:history="1">
        <w:r w:rsidRPr="00227F24">
          <w:rPr>
            <w:rStyle w:val="Hyperlink"/>
            <w:noProof/>
          </w:rPr>
          <w:t>Hình 35</w:t>
        </w:r>
        <w:r w:rsidRPr="00227F24">
          <w:rPr>
            <w:rStyle w:val="Hyperlink"/>
            <w:rFonts w:cs="Times New Roman"/>
            <w:noProof/>
          </w:rPr>
          <w:t>. Giao diện thêm người dùng mới thủ công</w:t>
        </w:r>
        <w:r>
          <w:rPr>
            <w:noProof/>
            <w:webHidden/>
          </w:rPr>
          <w:tab/>
        </w:r>
        <w:r>
          <w:rPr>
            <w:noProof/>
            <w:webHidden/>
          </w:rPr>
          <w:fldChar w:fldCharType="begin"/>
        </w:r>
        <w:r>
          <w:rPr>
            <w:noProof/>
            <w:webHidden/>
          </w:rPr>
          <w:instrText xml:space="preserve"> PAGEREF _Toc184671475 \h </w:instrText>
        </w:r>
        <w:r>
          <w:rPr>
            <w:noProof/>
            <w:webHidden/>
          </w:rPr>
        </w:r>
        <w:r>
          <w:rPr>
            <w:noProof/>
            <w:webHidden/>
          </w:rPr>
          <w:fldChar w:fldCharType="separate"/>
        </w:r>
        <w:r>
          <w:rPr>
            <w:noProof/>
            <w:webHidden/>
          </w:rPr>
          <w:t>74</w:t>
        </w:r>
        <w:r>
          <w:rPr>
            <w:noProof/>
            <w:webHidden/>
          </w:rPr>
          <w:fldChar w:fldCharType="end"/>
        </w:r>
      </w:hyperlink>
    </w:p>
    <w:p w14:paraId="0E4FFFE2" w14:textId="61E1E39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6" w:history="1">
        <w:r w:rsidRPr="00227F24">
          <w:rPr>
            <w:rStyle w:val="Hyperlink"/>
            <w:noProof/>
          </w:rPr>
          <w:t>Hình 36</w:t>
        </w:r>
        <w:r w:rsidRPr="00227F24">
          <w:rPr>
            <w:rStyle w:val="Hyperlink"/>
            <w:rFonts w:cs="Times New Roman"/>
            <w:noProof/>
          </w:rPr>
          <w:t>. Giao diện thêm người dùng mới bằng tệp đính kèm (trước khi thêm dữ liệu)</w:t>
        </w:r>
        <w:r>
          <w:rPr>
            <w:noProof/>
            <w:webHidden/>
          </w:rPr>
          <w:tab/>
        </w:r>
        <w:r>
          <w:rPr>
            <w:noProof/>
            <w:webHidden/>
          </w:rPr>
          <w:fldChar w:fldCharType="begin"/>
        </w:r>
        <w:r>
          <w:rPr>
            <w:noProof/>
            <w:webHidden/>
          </w:rPr>
          <w:instrText xml:space="preserve"> PAGEREF _Toc184671476 \h </w:instrText>
        </w:r>
        <w:r>
          <w:rPr>
            <w:noProof/>
            <w:webHidden/>
          </w:rPr>
        </w:r>
        <w:r>
          <w:rPr>
            <w:noProof/>
            <w:webHidden/>
          </w:rPr>
          <w:fldChar w:fldCharType="separate"/>
        </w:r>
        <w:r>
          <w:rPr>
            <w:noProof/>
            <w:webHidden/>
          </w:rPr>
          <w:t>75</w:t>
        </w:r>
        <w:r>
          <w:rPr>
            <w:noProof/>
            <w:webHidden/>
          </w:rPr>
          <w:fldChar w:fldCharType="end"/>
        </w:r>
      </w:hyperlink>
    </w:p>
    <w:p w14:paraId="2E182BD0" w14:textId="4A70CE8F"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7" w:history="1">
        <w:r w:rsidRPr="00227F24">
          <w:rPr>
            <w:rStyle w:val="Hyperlink"/>
            <w:noProof/>
          </w:rPr>
          <w:t>Hình 37</w:t>
        </w:r>
        <w:r w:rsidRPr="00227F24">
          <w:rPr>
            <w:rStyle w:val="Hyperlink"/>
            <w:rFonts w:cs="Times New Roman"/>
            <w:noProof/>
          </w:rPr>
          <w:t>. Giao diện thêm người dùng mới bằng tệp đính kèm (khi thêm dữ liệu)</w:t>
        </w:r>
        <w:r>
          <w:rPr>
            <w:noProof/>
            <w:webHidden/>
          </w:rPr>
          <w:tab/>
        </w:r>
        <w:r>
          <w:rPr>
            <w:noProof/>
            <w:webHidden/>
          </w:rPr>
          <w:fldChar w:fldCharType="begin"/>
        </w:r>
        <w:r>
          <w:rPr>
            <w:noProof/>
            <w:webHidden/>
          </w:rPr>
          <w:instrText xml:space="preserve"> PAGEREF _Toc184671477 \h </w:instrText>
        </w:r>
        <w:r>
          <w:rPr>
            <w:noProof/>
            <w:webHidden/>
          </w:rPr>
        </w:r>
        <w:r>
          <w:rPr>
            <w:noProof/>
            <w:webHidden/>
          </w:rPr>
          <w:fldChar w:fldCharType="separate"/>
        </w:r>
        <w:r>
          <w:rPr>
            <w:noProof/>
            <w:webHidden/>
          </w:rPr>
          <w:t>75</w:t>
        </w:r>
        <w:r>
          <w:rPr>
            <w:noProof/>
            <w:webHidden/>
          </w:rPr>
          <w:fldChar w:fldCharType="end"/>
        </w:r>
      </w:hyperlink>
    </w:p>
    <w:p w14:paraId="70559291" w14:textId="29B68B6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8" w:history="1">
        <w:r w:rsidRPr="00227F24">
          <w:rPr>
            <w:rStyle w:val="Hyperlink"/>
            <w:noProof/>
          </w:rPr>
          <w:t>Hình 38</w:t>
        </w:r>
        <w:r w:rsidRPr="00227F24">
          <w:rPr>
            <w:rStyle w:val="Hyperlink"/>
            <w:rFonts w:cs="Times New Roman"/>
            <w:noProof/>
          </w:rPr>
          <w:t>. Giao diện quản lý chung cho dự án (dự án đang hoạt động)</w:t>
        </w:r>
        <w:r>
          <w:rPr>
            <w:noProof/>
            <w:webHidden/>
          </w:rPr>
          <w:tab/>
        </w:r>
        <w:r>
          <w:rPr>
            <w:noProof/>
            <w:webHidden/>
          </w:rPr>
          <w:fldChar w:fldCharType="begin"/>
        </w:r>
        <w:r>
          <w:rPr>
            <w:noProof/>
            <w:webHidden/>
          </w:rPr>
          <w:instrText xml:space="preserve"> PAGEREF _Toc184671478 \h </w:instrText>
        </w:r>
        <w:r>
          <w:rPr>
            <w:noProof/>
            <w:webHidden/>
          </w:rPr>
        </w:r>
        <w:r>
          <w:rPr>
            <w:noProof/>
            <w:webHidden/>
          </w:rPr>
          <w:fldChar w:fldCharType="separate"/>
        </w:r>
        <w:r>
          <w:rPr>
            <w:noProof/>
            <w:webHidden/>
          </w:rPr>
          <w:t>76</w:t>
        </w:r>
        <w:r>
          <w:rPr>
            <w:noProof/>
            <w:webHidden/>
          </w:rPr>
          <w:fldChar w:fldCharType="end"/>
        </w:r>
      </w:hyperlink>
    </w:p>
    <w:p w14:paraId="1DE4B3DF" w14:textId="70398454"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79" w:history="1">
        <w:r w:rsidRPr="00227F24">
          <w:rPr>
            <w:rStyle w:val="Hyperlink"/>
            <w:noProof/>
          </w:rPr>
          <w:t>Hình 39</w:t>
        </w:r>
        <w:r w:rsidRPr="00227F24">
          <w:rPr>
            <w:rStyle w:val="Hyperlink"/>
            <w:rFonts w:cs="Times New Roman"/>
            <w:noProof/>
          </w:rPr>
          <w:t>. Giao diện quản lý chung cho dự án (dự án bị xóa)</w:t>
        </w:r>
        <w:r>
          <w:rPr>
            <w:noProof/>
            <w:webHidden/>
          </w:rPr>
          <w:tab/>
        </w:r>
        <w:r>
          <w:rPr>
            <w:noProof/>
            <w:webHidden/>
          </w:rPr>
          <w:fldChar w:fldCharType="begin"/>
        </w:r>
        <w:r>
          <w:rPr>
            <w:noProof/>
            <w:webHidden/>
          </w:rPr>
          <w:instrText xml:space="preserve"> PAGEREF _Toc184671479 \h </w:instrText>
        </w:r>
        <w:r>
          <w:rPr>
            <w:noProof/>
            <w:webHidden/>
          </w:rPr>
        </w:r>
        <w:r>
          <w:rPr>
            <w:noProof/>
            <w:webHidden/>
          </w:rPr>
          <w:fldChar w:fldCharType="separate"/>
        </w:r>
        <w:r>
          <w:rPr>
            <w:noProof/>
            <w:webHidden/>
          </w:rPr>
          <w:t>76</w:t>
        </w:r>
        <w:r>
          <w:rPr>
            <w:noProof/>
            <w:webHidden/>
          </w:rPr>
          <w:fldChar w:fldCharType="end"/>
        </w:r>
      </w:hyperlink>
    </w:p>
    <w:p w14:paraId="69D53AC4" w14:textId="54FACE0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0" w:history="1">
        <w:r w:rsidRPr="00227F24">
          <w:rPr>
            <w:rStyle w:val="Hyperlink"/>
            <w:noProof/>
          </w:rPr>
          <w:t>Hình 40</w:t>
        </w:r>
        <w:r w:rsidRPr="00227F24">
          <w:rPr>
            <w:rStyle w:val="Hyperlink"/>
            <w:rFonts w:cs="Times New Roman"/>
            <w:noProof/>
          </w:rPr>
          <w:t>. Giao diện thống kê hệ thống</w:t>
        </w:r>
        <w:r>
          <w:rPr>
            <w:noProof/>
            <w:webHidden/>
          </w:rPr>
          <w:tab/>
        </w:r>
        <w:r>
          <w:rPr>
            <w:noProof/>
            <w:webHidden/>
          </w:rPr>
          <w:fldChar w:fldCharType="begin"/>
        </w:r>
        <w:r>
          <w:rPr>
            <w:noProof/>
            <w:webHidden/>
          </w:rPr>
          <w:instrText xml:space="preserve"> PAGEREF _Toc184671480 \h </w:instrText>
        </w:r>
        <w:r>
          <w:rPr>
            <w:noProof/>
            <w:webHidden/>
          </w:rPr>
        </w:r>
        <w:r>
          <w:rPr>
            <w:noProof/>
            <w:webHidden/>
          </w:rPr>
          <w:fldChar w:fldCharType="separate"/>
        </w:r>
        <w:r>
          <w:rPr>
            <w:noProof/>
            <w:webHidden/>
          </w:rPr>
          <w:t>77</w:t>
        </w:r>
        <w:r>
          <w:rPr>
            <w:noProof/>
            <w:webHidden/>
          </w:rPr>
          <w:fldChar w:fldCharType="end"/>
        </w:r>
      </w:hyperlink>
    </w:p>
    <w:p w14:paraId="343C595B" w14:textId="6DCD2A45"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1" w:history="1">
        <w:r w:rsidRPr="00227F24">
          <w:rPr>
            <w:rStyle w:val="Hyperlink"/>
            <w:noProof/>
          </w:rPr>
          <w:t>Hình 41</w:t>
        </w:r>
        <w:r w:rsidRPr="00227F24">
          <w:rPr>
            <w:rStyle w:val="Hyperlink"/>
            <w:rFonts w:cs="Times New Roman"/>
            <w:noProof/>
          </w:rPr>
          <w:t>. Giao diện cập nhật thông tin cá nhân</w:t>
        </w:r>
        <w:r>
          <w:rPr>
            <w:noProof/>
            <w:webHidden/>
          </w:rPr>
          <w:tab/>
        </w:r>
        <w:r>
          <w:rPr>
            <w:noProof/>
            <w:webHidden/>
          </w:rPr>
          <w:fldChar w:fldCharType="begin"/>
        </w:r>
        <w:r>
          <w:rPr>
            <w:noProof/>
            <w:webHidden/>
          </w:rPr>
          <w:instrText xml:space="preserve"> PAGEREF _Toc184671481 \h </w:instrText>
        </w:r>
        <w:r>
          <w:rPr>
            <w:noProof/>
            <w:webHidden/>
          </w:rPr>
        </w:r>
        <w:r>
          <w:rPr>
            <w:noProof/>
            <w:webHidden/>
          </w:rPr>
          <w:fldChar w:fldCharType="separate"/>
        </w:r>
        <w:r>
          <w:rPr>
            <w:noProof/>
            <w:webHidden/>
          </w:rPr>
          <w:t>77</w:t>
        </w:r>
        <w:r>
          <w:rPr>
            <w:noProof/>
            <w:webHidden/>
          </w:rPr>
          <w:fldChar w:fldCharType="end"/>
        </w:r>
      </w:hyperlink>
    </w:p>
    <w:p w14:paraId="0A3CBDF8" w14:textId="776EDBD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2" w:history="1">
        <w:r w:rsidRPr="00227F24">
          <w:rPr>
            <w:rStyle w:val="Hyperlink"/>
            <w:noProof/>
          </w:rPr>
          <w:t>Hình 42</w:t>
        </w:r>
        <w:r w:rsidRPr="00227F24">
          <w:rPr>
            <w:rStyle w:val="Hyperlink"/>
            <w:rFonts w:cs="Times New Roman"/>
            <w:noProof/>
          </w:rPr>
          <w:t>. Giao diện trang chủ</w:t>
        </w:r>
        <w:r>
          <w:rPr>
            <w:noProof/>
            <w:webHidden/>
          </w:rPr>
          <w:tab/>
        </w:r>
        <w:r>
          <w:rPr>
            <w:noProof/>
            <w:webHidden/>
          </w:rPr>
          <w:fldChar w:fldCharType="begin"/>
        </w:r>
        <w:r>
          <w:rPr>
            <w:noProof/>
            <w:webHidden/>
          </w:rPr>
          <w:instrText xml:space="preserve"> PAGEREF _Toc184671482 \h </w:instrText>
        </w:r>
        <w:r>
          <w:rPr>
            <w:noProof/>
            <w:webHidden/>
          </w:rPr>
        </w:r>
        <w:r>
          <w:rPr>
            <w:noProof/>
            <w:webHidden/>
          </w:rPr>
          <w:fldChar w:fldCharType="separate"/>
        </w:r>
        <w:r>
          <w:rPr>
            <w:noProof/>
            <w:webHidden/>
          </w:rPr>
          <w:t>78</w:t>
        </w:r>
        <w:r>
          <w:rPr>
            <w:noProof/>
            <w:webHidden/>
          </w:rPr>
          <w:fldChar w:fldCharType="end"/>
        </w:r>
      </w:hyperlink>
    </w:p>
    <w:p w14:paraId="575098A0" w14:textId="1C5C7481"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3" w:history="1">
        <w:r w:rsidRPr="00227F24">
          <w:rPr>
            <w:rStyle w:val="Hyperlink"/>
            <w:noProof/>
          </w:rPr>
          <w:t>Hình 43</w:t>
        </w:r>
        <w:r w:rsidRPr="00227F24">
          <w:rPr>
            <w:rStyle w:val="Hyperlink"/>
            <w:rFonts w:cs="Times New Roman"/>
            <w:noProof/>
          </w:rPr>
          <w:t>. Giao diện trang chủ (2)</w:t>
        </w:r>
        <w:r>
          <w:rPr>
            <w:noProof/>
            <w:webHidden/>
          </w:rPr>
          <w:tab/>
        </w:r>
        <w:r>
          <w:rPr>
            <w:noProof/>
            <w:webHidden/>
          </w:rPr>
          <w:fldChar w:fldCharType="begin"/>
        </w:r>
        <w:r>
          <w:rPr>
            <w:noProof/>
            <w:webHidden/>
          </w:rPr>
          <w:instrText xml:space="preserve"> PAGEREF _Toc184671483 \h </w:instrText>
        </w:r>
        <w:r>
          <w:rPr>
            <w:noProof/>
            <w:webHidden/>
          </w:rPr>
        </w:r>
        <w:r>
          <w:rPr>
            <w:noProof/>
            <w:webHidden/>
          </w:rPr>
          <w:fldChar w:fldCharType="separate"/>
        </w:r>
        <w:r>
          <w:rPr>
            <w:noProof/>
            <w:webHidden/>
          </w:rPr>
          <w:t>78</w:t>
        </w:r>
        <w:r>
          <w:rPr>
            <w:noProof/>
            <w:webHidden/>
          </w:rPr>
          <w:fldChar w:fldCharType="end"/>
        </w:r>
      </w:hyperlink>
    </w:p>
    <w:p w14:paraId="49FC218B" w14:textId="1FB8D11F"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4" w:history="1">
        <w:r w:rsidRPr="00227F24">
          <w:rPr>
            <w:rStyle w:val="Hyperlink"/>
            <w:noProof/>
          </w:rPr>
          <w:t>Hình 44</w:t>
        </w:r>
        <w:r w:rsidRPr="00227F24">
          <w:rPr>
            <w:rStyle w:val="Hyperlink"/>
            <w:rFonts w:cs="Times New Roman"/>
            <w:noProof/>
          </w:rPr>
          <w:t>. Giao diện trang công việc cá nhân</w:t>
        </w:r>
        <w:r>
          <w:rPr>
            <w:noProof/>
            <w:webHidden/>
          </w:rPr>
          <w:tab/>
        </w:r>
        <w:r>
          <w:rPr>
            <w:noProof/>
            <w:webHidden/>
          </w:rPr>
          <w:fldChar w:fldCharType="begin"/>
        </w:r>
        <w:r>
          <w:rPr>
            <w:noProof/>
            <w:webHidden/>
          </w:rPr>
          <w:instrText xml:space="preserve"> PAGEREF _Toc184671484 \h </w:instrText>
        </w:r>
        <w:r>
          <w:rPr>
            <w:noProof/>
            <w:webHidden/>
          </w:rPr>
        </w:r>
        <w:r>
          <w:rPr>
            <w:noProof/>
            <w:webHidden/>
          </w:rPr>
          <w:fldChar w:fldCharType="separate"/>
        </w:r>
        <w:r>
          <w:rPr>
            <w:noProof/>
            <w:webHidden/>
          </w:rPr>
          <w:t>79</w:t>
        </w:r>
        <w:r>
          <w:rPr>
            <w:noProof/>
            <w:webHidden/>
          </w:rPr>
          <w:fldChar w:fldCharType="end"/>
        </w:r>
      </w:hyperlink>
    </w:p>
    <w:p w14:paraId="689FAF28" w14:textId="48F77ED5"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5" w:history="1">
        <w:r w:rsidRPr="00227F24">
          <w:rPr>
            <w:rStyle w:val="Hyperlink"/>
            <w:noProof/>
          </w:rPr>
          <w:t>Hình 45</w:t>
        </w:r>
        <w:r w:rsidRPr="00227F24">
          <w:rPr>
            <w:rStyle w:val="Hyperlink"/>
            <w:rFonts w:cs="Times New Roman"/>
            <w:noProof/>
          </w:rPr>
          <w:t>. Giao diện trang lịch trình cá nhân</w:t>
        </w:r>
        <w:r>
          <w:rPr>
            <w:noProof/>
            <w:webHidden/>
          </w:rPr>
          <w:tab/>
        </w:r>
        <w:r>
          <w:rPr>
            <w:noProof/>
            <w:webHidden/>
          </w:rPr>
          <w:fldChar w:fldCharType="begin"/>
        </w:r>
        <w:r>
          <w:rPr>
            <w:noProof/>
            <w:webHidden/>
          </w:rPr>
          <w:instrText xml:space="preserve"> PAGEREF _Toc184671485 \h </w:instrText>
        </w:r>
        <w:r>
          <w:rPr>
            <w:noProof/>
            <w:webHidden/>
          </w:rPr>
        </w:r>
        <w:r>
          <w:rPr>
            <w:noProof/>
            <w:webHidden/>
          </w:rPr>
          <w:fldChar w:fldCharType="separate"/>
        </w:r>
        <w:r>
          <w:rPr>
            <w:noProof/>
            <w:webHidden/>
          </w:rPr>
          <w:t>79</w:t>
        </w:r>
        <w:r>
          <w:rPr>
            <w:noProof/>
            <w:webHidden/>
          </w:rPr>
          <w:fldChar w:fldCharType="end"/>
        </w:r>
      </w:hyperlink>
    </w:p>
    <w:p w14:paraId="510F6D51" w14:textId="70815C9A"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6" w:history="1">
        <w:r w:rsidRPr="00227F24">
          <w:rPr>
            <w:rStyle w:val="Hyperlink"/>
            <w:noProof/>
          </w:rPr>
          <w:t>Hình 46</w:t>
        </w:r>
        <w:r w:rsidRPr="00227F24">
          <w:rPr>
            <w:rStyle w:val="Hyperlink"/>
            <w:rFonts w:cs="Times New Roman"/>
            <w:noProof/>
          </w:rPr>
          <w:t>. Giao diện trang ghi chú cá nhân</w:t>
        </w:r>
        <w:r>
          <w:rPr>
            <w:noProof/>
            <w:webHidden/>
          </w:rPr>
          <w:tab/>
        </w:r>
        <w:r>
          <w:rPr>
            <w:noProof/>
            <w:webHidden/>
          </w:rPr>
          <w:fldChar w:fldCharType="begin"/>
        </w:r>
        <w:r>
          <w:rPr>
            <w:noProof/>
            <w:webHidden/>
          </w:rPr>
          <w:instrText xml:space="preserve"> PAGEREF _Toc184671486 \h </w:instrText>
        </w:r>
        <w:r>
          <w:rPr>
            <w:noProof/>
            <w:webHidden/>
          </w:rPr>
        </w:r>
        <w:r>
          <w:rPr>
            <w:noProof/>
            <w:webHidden/>
          </w:rPr>
          <w:fldChar w:fldCharType="separate"/>
        </w:r>
        <w:r>
          <w:rPr>
            <w:noProof/>
            <w:webHidden/>
          </w:rPr>
          <w:t>80</w:t>
        </w:r>
        <w:r>
          <w:rPr>
            <w:noProof/>
            <w:webHidden/>
          </w:rPr>
          <w:fldChar w:fldCharType="end"/>
        </w:r>
      </w:hyperlink>
    </w:p>
    <w:p w14:paraId="57E1A9D2" w14:textId="29548F5A"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7" w:history="1">
        <w:r w:rsidRPr="00227F24">
          <w:rPr>
            <w:rStyle w:val="Hyperlink"/>
            <w:noProof/>
          </w:rPr>
          <w:t>Hình 47</w:t>
        </w:r>
        <w:r w:rsidRPr="00227F24">
          <w:rPr>
            <w:rStyle w:val="Hyperlink"/>
            <w:rFonts w:cs="Times New Roman"/>
            <w:noProof/>
          </w:rPr>
          <w:t>. Giao diện trang tổng quan dự án</w:t>
        </w:r>
        <w:r>
          <w:rPr>
            <w:noProof/>
            <w:webHidden/>
          </w:rPr>
          <w:tab/>
        </w:r>
        <w:r>
          <w:rPr>
            <w:noProof/>
            <w:webHidden/>
          </w:rPr>
          <w:fldChar w:fldCharType="begin"/>
        </w:r>
        <w:r>
          <w:rPr>
            <w:noProof/>
            <w:webHidden/>
          </w:rPr>
          <w:instrText xml:space="preserve"> PAGEREF _Toc184671487 \h </w:instrText>
        </w:r>
        <w:r>
          <w:rPr>
            <w:noProof/>
            <w:webHidden/>
          </w:rPr>
        </w:r>
        <w:r>
          <w:rPr>
            <w:noProof/>
            <w:webHidden/>
          </w:rPr>
          <w:fldChar w:fldCharType="separate"/>
        </w:r>
        <w:r>
          <w:rPr>
            <w:noProof/>
            <w:webHidden/>
          </w:rPr>
          <w:t>80</w:t>
        </w:r>
        <w:r>
          <w:rPr>
            <w:noProof/>
            <w:webHidden/>
          </w:rPr>
          <w:fldChar w:fldCharType="end"/>
        </w:r>
      </w:hyperlink>
    </w:p>
    <w:p w14:paraId="073CBEA0" w14:textId="4F5E3B4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8" w:history="1">
        <w:r w:rsidRPr="00227F24">
          <w:rPr>
            <w:rStyle w:val="Hyperlink"/>
            <w:noProof/>
          </w:rPr>
          <w:t>Hình 48</w:t>
        </w:r>
        <w:r w:rsidRPr="00227F24">
          <w:rPr>
            <w:rStyle w:val="Hyperlink"/>
            <w:rFonts w:cs="Times New Roman"/>
            <w:noProof/>
          </w:rPr>
          <w:t>. Giao diện cửa sổ thêm thành viên vào dự án</w:t>
        </w:r>
        <w:r>
          <w:rPr>
            <w:noProof/>
            <w:webHidden/>
          </w:rPr>
          <w:tab/>
        </w:r>
        <w:r>
          <w:rPr>
            <w:noProof/>
            <w:webHidden/>
          </w:rPr>
          <w:fldChar w:fldCharType="begin"/>
        </w:r>
        <w:r>
          <w:rPr>
            <w:noProof/>
            <w:webHidden/>
          </w:rPr>
          <w:instrText xml:space="preserve"> PAGEREF _Toc184671488 \h </w:instrText>
        </w:r>
        <w:r>
          <w:rPr>
            <w:noProof/>
            <w:webHidden/>
          </w:rPr>
        </w:r>
        <w:r>
          <w:rPr>
            <w:noProof/>
            <w:webHidden/>
          </w:rPr>
          <w:fldChar w:fldCharType="separate"/>
        </w:r>
        <w:r>
          <w:rPr>
            <w:noProof/>
            <w:webHidden/>
          </w:rPr>
          <w:t>81</w:t>
        </w:r>
        <w:r>
          <w:rPr>
            <w:noProof/>
            <w:webHidden/>
          </w:rPr>
          <w:fldChar w:fldCharType="end"/>
        </w:r>
      </w:hyperlink>
    </w:p>
    <w:p w14:paraId="4069B1BA" w14:textId="33AC0F6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89" w:history="1">
        <w:r w:rsidRPr="00227F24">
          <w:rPr>
            <w:rStyle w:val="Hyperlink"/>
            <w:noProof/>
          </w:rPr>
          <w:t>Hình 49</w:t>
        </w:r>
        <w:r w:rsidRPr="00227F24">
          <w:rPr>
            <w:rStyle w:val="Hyperlink"/>
            <w:rFonts w:cs="Times New Roman"/>
            <w:noProof/>
          </w:rPr>
          <w:t>. Giao diện trang các danh sách công việc trong dự án</w:t>
        </w:r>
        <w:r>
          <w:rPr>
            <w:noProof/>
            <w:webHidden/>
          </w:rPr>
          <w:tab/>
        </w:r>
        <w:r>
          <w:rPr>
            <w:noProof/>
            <w:webHidden/>
          </w:rPr>
          <w:fldChar w:fldCharType="begin"/>
        </w:r>
        <w:r>
          <w:rPr>
            <w:noProof/>
            <w:webHidden/>
          </w:rPr>
          <w:instrText xml:space="preserve"> PAGEREF _Toc184671489 \h </w:instrText>
        </w:r>
        <w:r>
          <w:rPr>
            <w:noProof/>
            <w:webHidden/>
          </w:rPr>
        </w:r>
        <w:r>
          <w:rPr>
            <w:noProof/>
            <w:webHidden/>
          </w:rPr>
          <w:fldChar w:fldCharType="separate"/>
        </w:r>
        <w:r>
          <w:rPr>
            <w:noProof/>
            <w:webHidden/>
          </w:rPr>
          <w:t>81</w:t>
        </w:r>
        <w:r>
          <w:rPr>
            <w:noProof/>
            <w:webHidden/>
          </w:rPr>
          <w:fldChar w:fldCharType="end"/>
        </w:r>
      </w:hyperlink>
    </w:p>
    <w:p w14:paraId="31D40FDA" w14:textId="3E514DE8"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0" w:history="1">
        <w:r w:rsidRPr="00227F24">
          <w:rPr>
            <w:rStyle w:val="Hyperlink"/>
            <w:noProof/>
          </w:rPr>
          <w:t>Hình 50</w:t>
        </w:r>
        <w:r w:rsidRPr="00227F24">
          <w:rPr>
            <w:rStyle w:val="Hyperlink"/>
            <w:rFonts w:cs="Times New Roman"/>
            <w:noProof/>
          </w:rPr>
          <w:t>. Giao diện trang danh sách công việc trong dự án</w:t>
        </w:r>
        <w:r>
          <w:rPr>
            <w:noProof/>
            <w:webHidden/>
          </w:rPr>
          <w:tab/>
        </w:r>
        <w:r>
          <w:rPr>
            <w:noProof/>
            <w:webHidden/>
          </w:rPr>
          <w:fldChar w:fldCharType="begin"/>
        </w:r>
        <w:r>
          <w:rPr>
            <w:noProof/>
            <w:webHidden/>
          </w:rPr>
          <w:instrText xml:space="preserve"> PAGEREF _Toc184671490 \h </w:instrText>
        </w:r>
        <w:r>
          <w:rPr>
            <w:noProof/>
            <w:webHidden/>
          </w:rPr>
        </w:r>
        <w:r>
          <w:rPr>
            <w:noProof/>
            <w:webHidden/>
          </w:rPr>
          <w:fldChar w:fldCharType="separate"/>
        </w:r>
        <w:r>
          <w:rPr>
            <w:noProof/>
            <w:webHidden/>
          </w:rPr>
          <w:t>82</w:t>
        </w:r>
        <w:r>
          <w:rPr>
            <w:noProof/>
            <w:webHidden/>
          </w:rPr>
          <w:fldChar w:fldCharType="end"/>
        </w:r>
      </w:hyperlink>
    </w:p>
    <w:p w14:paraId="2F70EB86" w14:textId="5C3DFC80"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1" w:history="1">
        <w:r w:rsidRPr="00227F24">
          <w:rPr>
            <w:rStyle w:val="Hyperlink"/>
            <w:noProof/>
          </w:rPr>
          <w:t>Hình 51</w:t>
        </w:r>
        <w:r w:rsidRPr="00227F24">
          <w:rPr>
            <w:rStyle w:val="Hyperlink"/>
            <w:rFonts w:cs="Times New Roman"/>
            <w:noProof/>
          </w:rPr>
          <w:t>. Giao diện trang thống kê dự án</w:t>
        </w:r>
        <w:r>
          <w:rPr>
            <w:noProof/>
            <w:webHidden/>
          </w:rPr>
          <w:tab/>
        </w:r>
        <w:r>
          <w:rPr>
            <w:noProof/>
            <w:webHidden/>
          </w:rPr>
          <w:fldChar w:fldCharType="begin"/>
        </w:r>
        <w:r>
          <w:rPr>
            <w:noProof/>
            <w:webHidden/>
          </w:rPr>
          <w:instrText xml:space="preserve"> PAGEREF _Toc184671491 \h </w:instrText>
        </w:r>
        <w:r>
          <w:rPr>
            <w:noProof/>
            <w:webHidden/>
          </w:rPr>
        </w:r>
        <w:r>
          <w:rPr>
            <w:noProof/>
            <w:webHidden/>
          </w:rPr>
          <w:fldChar w:fldCharType="separate"/>
        </w:r>
        <w:r>
          <w:rPr>
            <w:noProof/>
            <w:webHidden/>
          </w:rPr>
          <w:t>82</w:t>
        </w:r>
        <w:r>
          <w:rPr>
            <w:noProof/>
            <w:webHidden/>
          </w:rPr>
          <w:fldChar w:fldCharType="end"/>
        </w:r>
      </w:hyperlink>
    </w:p>
    <w:p w14:paraId="1A08388B" w14:textId="410CF5A2"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2" w:history="1">
        <w:r w:rsidRPr="00227F24">
          <w:rPr>
            <w:rStyle w:val="Hyperlink"/>
            <w:noProof/>
          </w:rPr>
          <w:t>Hình 52</w:t>
        </w:r>
        <w:r w:rsidRPr="00227F24">
          <w:rPr>
            <w:rStyle w:val="Hyperlink"/>
            <w:rFonts w:cs="Times New Roman"/>
            <w:noProof/>
          </w:rPr>
          <w:t>. Giao diện trang thống kê dự án (2)</w:t>
        </w:r>
        <w:r>
          <w:rPr>
            <w:noProof/>
            <w:webHidden/>
          </w:rPr>
          <w:tab/>
        </w:r>
        <w:r>
          <w:rPr>
            <w:noProof/>
            <w:webHidden/>
          </w:rPr>
          <w:fldChar w:fldCharType="begin"/>
        </w:r>
        <w:r>
          <w:rPr>
            <w:noProof/>
            <w:webHidden/>
          </w:rPr>
          <w:instrText xml:space="preserve"> PAGEREF _Toc184671492 \h </w:instrText>
        </w:r>
        <w:r>
          <w:rPr>
            <w:noProof/>
            <w:webHidden/>
          </w:rPr>
        </w:r>
        <w:r>
          <w:rPr>
            <w:noProof/>
            <w:webHidden/>
          </w:rPr>
          <w:fldChar w:fldCharType="separate"/>
        </w:r>
        <w:r>
          <w:rPr>
            <w:noProof/>
            <w:webHidden/>
          </w:rPr>
          <w:t>83</w:t>
        </w:r>
        <w:r>
          <w:rPr>
            <w:noProof/>
            <w:webHidden/>
          </w:rPr>
          <w:fldChar w:fldCharType="end"/>
        </w:r>
      </w:hyperlink>
    </w:p>
    <w:p w14:paraId="486DDD33" w14:textId="59942DDF"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3" w:history="1">
        <w:r w:rsidRPr="00227F24">
          <w:rPr>
            <w:rStyle w:val="Hyperlink"/>
            <w:noProof/>
          </w:rPr>
          <w:t>Hình 53</w:t>
        </w:r>
        <w:r w:rsidRPr="00227F24">
          <w:rPr>
            <w:rStyle w:val="Hyperlink"/>
            <w:rFonts w:cs="Times New Roman"/>
            <w:noProof/>
          </w:rPr>
          <w:t>. Giao diện trang lịch trình dự án</w:t>
        </w:r>
        <w:r>
          <w:rPr>
            <w:noProof/>
            <w:webHidden/>
          </w:rPr>
          <w:tab/>
        </w:r>
        <w:r>
          <w:rPr>
            <w:noProof/>
            <w:webHidden/>
          </w:rPr>
          <w:fldChar w:fldCharType="begin"/>
        </w:r>
        <w:r>
          <w:rPr>
            <w:noProof/>
            <w:webHidden/>
          </w:rPr>
          <w:instrText xml:space="preserve"> PAGEREF _Toc184671493 \h </w:instrText>
        </w:r>
        <w:r>
          <w:rPr>
            <w:noProof/>
            <w:webHidden/>
          </w:rPr>
        </w:r>
        <w:r>
          <w:rPr>
            <w:noProof/>
            <w:webHidden/>
          </w:rPr>
          <w:fldChar w:fldCharType="separate"/>
        </w:r>
        <w:r>
          <w:rPr>
            <w:noProof/>
            <w:webHidden/>
          </w:rPr>
          <w:t>83</w:t>
        </w:r>
        <w:r>
          <w:rPr>
            <w:noProof/>
            <w:webHidden/>
          </w:rPr>
          <w:fldChar w:fldCharType="end"/>
        </w:r>
      </w:hyperlink>
    </w:p>
    <w:p w14:paraId="39CBC9EA" w14:textId="7A6E6228"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4" w:history="1">
        <w:r w:rsidRPr="00227F24">
          <w:rPr>
            <w:rStyle w:val="Hyperlink"/>
            <w:noProof/>
          </w:rPr>
          <w:t>Hình 54</w:t>
        </w:r>
        <w:r w:rsidRPr="00227F24">
          <w:rPr>
            <w:rStyle w:val="Hyperlink"/>
            <w:rFonts w:cs="Times New Roman"/>
            <w:noProof/>
          </w:rPr>
          <w:t>. Giao diện trang dòng thời gian dự án</w:t>
        </w:r>
        <w:r>
          <w:rPr>
            <w:noProof/>
            <w:webHidden/>
          </w:rPr>
          <w:tab/>
        </w:r>
        <w:r>
          <w:rPr>
            <w:noProof/>
            <w:webHidden/>
          </w:rPr>
          <w:fldChar w:fldCharType="begin"/>
        </w:r>
        <w:r>
          <w:rPr>
            <w:noProof/>
            <w:webHidden/>
          </w:rPr>
          <w:instrText xml:space="preserve"> PAGEREF _Toc184671494 \h </w:instrText>
        </w:r>
        <w:r>
          <w:rPr>
            <w:noProof/>
            <w:webHidden/>
          </w:rPr>
        </w:r>
        <w:r>
          <w:rPr>
            <w:noProof/>
            <w:webHidden/>
          </w:rPr>
          <w:fldChar w:fldCharType="separate"/>
        </w:r>
        <w:r>
          <w:rPr>
            <w:noProof/>
            <w:webHidden/>
          </w:rPr>
          <w:t>84</w:t>
        </w:r>
        <w:r>
          <w:rPr>
            <w:noProof/>
            <w:webHidden/>
          </w:rPr>
          <w:fldChar w:fldCharType="end"/>
        </w:r>
      </w:hyperlink>
    </w:p>
    <w:p w14:paraId="5A0DEE6C" w14:textId="64666EEC"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5" w:history="1">
        <w:r w:rsidRPr="00227F24">
          <w:rPr>
            <w:rStyle w:val="Hyperlink"/>
            <w:noProof/>
          </w:rPr>
          <w:t>Hình 55</w:t>
        </w:r>
        <w:r w:rsidRPr="00227F24">
          <w:rPr>
            <w:rStyle w:val="Hyperlink"/>
            <w:rFonts w:cs="Times New Roman"/>
            <w:noProof/>
          </w:rPr>
          <w:t>. Giao diện trang lịch sử hoạt động cửa dự án</w:t>
        </w:r>
        <w:r>
          <w:rPr>
            <w:noProof/>
            <w:webHidden/>
          </w:rPr>
          <w:tab/>
        </w:r>
        <w:r>
          <w:rPr>
            <w:noProof/>
            <w:webHidden/>
          </w:rPr>
          <w:fldChar w:fldCharType="begin"/>
        </w:r>
        <w:r>
          <w:rPr>
            <w:noProof/>
            <w:webHidden/>
          </w:rPr>
          <w:instrText xml:space="preserve"> PAGEREF _Toc184671495 \h </w:instrText>
        </w:r>
        <w:r>
          <w:rPr>
            <w:noProof/>
            <w:webHidden/>
          </w:rPr>
        </w:r>
        <w:r>
          <w:rPr>
            <w:noProof/>
            <w:webHidden/>
          </w:rPr>
          <w:fldChar w:fldCharType="separate"/>
        </w:r>
        <w:r>
          <w:rPr>
            <w:noProof/>
            <w:webHidden/>
          </w:rPr>
          <w:t>84</w:t>
        </w:r>
        <w:r>
          <w:rPr>
            <w:noProof/>
            <w:webHidden/>
          </w:rPr>
          <w:fldChar w:fldCharType="end"/>
        </w:r>
      </w:hyperlink>
    </w:p>
    <w:p w14:paraId="63808BF6" w14:textId="210DE57F"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6" w:history="1">
        <w:r w:rsidRPr="00227F24">
          <w:rPr>
            <w:rStyle w:val="Hyperlink"/>
            <w:noProof/>
          </w:rPr>
          <w:t>Hình 56</w:t>
        </w:r>
        <w:r w:rsidRPr="00227F24">
          <w:rPr>
            <w:rStyle w:val="Hyperlink"/>
            <w:rFonts w:cs="Times New Roman"/>
            <w:noProof/>
          </w:rPr>
          <w:t>. Giao diện trang chi tiết công việc</w:t>
        </w:r>
        <w:r>
          <w:rPr>
            <w:noProof/>
            <w:webHidden/>
          </w:rPr>
          <w:tab/>
        </w:r>
        <w:r>
          <w:rPr>
            <w:noProof/>
            <w:webHidden/>
          </w:rPr>
          <w:fldChar w:fldCharType="begin"/>
        </w:r>
        <w:r>
          <w:rPr>
            <w:noProof/>
            <w:webHidden/>
          </w:rPr>
          <w:instrText xml:space="preserve"> PAGEREF _Toc184671496 \h </w:instrText>
        </w:r>
        <w:r>
          <w:rPr>
            <w:noProof/>
            <w:webHidden/>
          </w:rPr>
        </w:r>
        <w:r>
          <w:rPr>
            <w:noProof/>
            <w:webHidden/>
          </w:rPr>
          <w:fldChar w:fldCharType="separate"/>
        </w:r>
        <w:r>
          <w:rPr>
            <w:noProof/>
            <w:webHidden/>
          </w:rPr>
          <w:t>85</w:t>
        </w:r>
        <w:r>
          <w:rPr>
            <w:noProof/>
            <w:webHidden/>
          </w:rPr>
          <w:fldChar w:fldCharType="end"/>
        </w:r>
      </w:hyperlink>
    </w:p>
    <w:p w14:paraId="55863754" w14:textId="4311F60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7" w:history="1">
        <w:r w:rsidRPr="00227F24">
          <w:rPr>
            <w:rStyle w:val="Hyperlink"/>
            <w:noProof/>
          </w:rPr>
          <w:t>Hình 57</w:t>
        </w:r>
        <w:r w:rsidRPr="00227F24">
          <w:rPr>
            <w:rStyle w:val="Hyperlink"/>
            <w:rFonts w:cs="Times New Roman"/>
            <w:noProof/>
          </w:rPr>
          <w:t>. Giao diện cửa sổ thêm nhãn mới</w:t>
        </w:r>
        <w:r>
          <w:rPr>
            <w:noProof/>
            <w:webHidden/>
          </w:rPr>
          <w:tab/>
        </w:r>
        <w:r>
          <w:rPr>
            <w:noProof/>
            <w:webHidden/>
          </w:rPr>
          <w:fldChar w:fldCharType="begin"/>
        </w:r>
        <w:r>
          <w:rPr>
            <w:noProof/>
            <w:webHidden/>
          </w:rPr>
          <w:instrText xml:space="preserve"> PAGEREF _Toc184671497 \h </w:instrText>
        </w:r>
        <w:r>
          <w:rPr>
            <w:noProof/>
            <w:webHidden/>
          </w:rPr>
        </w:r>
        <w:r>
          <w:rPr>
            <w:noProof/>
            <w:webHidden/>
          </w:rPr>
          <w:fldChar w:fldCharType="separate"/>
        </w:r>
        <w:r>
          <w:rPr>
            <w:noProof/>
            <w:webHidden/>
          </w:rPr>
          <w:t>85</w:t>
        </w:r>
        <w:r>
          <w:rPr>
            <w:noProof/>
            <w:webHidden/>
          </w:rPr>
          <w:fldChar w:fldCharType="end"/>
        </w:r>
      </w:hyperlink>
    </w:p>
    <w:p w14:paraId="19057EFD" w14:textId="2200A75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8" w:history="1">
        <w:r w:rsidRPr="00227F24">
          <w:rPr>
            <w:rStyle w:val="Hyperlink"/>
            <w:noProof/>
          </w:rPr>
          <w:t>Hình 58</w:t>
        </w:r>
        <w:r w:rsidRPr="00227F24">
          <w:rPr>
            <w:rStyle w:val="Hyperlink"/>
            <w:rFonts w:cs="Times New Roman"/>
            <w:noProof/>
          </w:rPr>
          <w:t>. Giao diện cửa sổ chọn tệp đính kèm</w:t>
        </w:r>
        <w:r>
          <w:rPr>
            <w:noProof/>
            <w:webHidden/>
          </w:rPr>
          <w:tab/>
        </w:r>
        <w:r>
          <w:rPr>
            <w:noProof/>
            <w:webHidden/>
          </w:rPr>
          <w:fldChar w:fldCharType="begin"/>
        </w:r>
        <w:r>
          <w:rPr>
            <w:noProof/>
            <w:webHidden/>
          </w:rPr>
          <w:instrText xml:space="preserve"> PAGEREF _Toc184671498 \h </w:instrText>
        </w:r>
        <w:r>
          <w:rPr>
            <w:noProof/>
            <w:webHidden/>
          </w:rPr>
        </w:r>
        <w:r>
          <w:rPr>
            <w:noProof/>
            <w:webHidden/>
          </w:rPr>
          <w:fldChar w:fldCharType="separate"/>
        </w:r>
        <w:r>
          <w:rPr>
            <w:noProof/>
            <w:webHidden/>
          </w:rPr>
          <w:t>86</w:t>
        </w:r>
        <w:r>
          <w:rPr>
            <w:noProof/>
            <w:webHidden/>
          </w:rPr>
          <w:fldChar w:fldCharType="end"/>
        </w:r>
      </w:hyperlink>
    </w:p>
    <w:p w14:paraId="02E571DA" w14:textId="35911663"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499" w:history="1">
        <w:r w:rsidRPr="00227F24">
          <w:rPr>
            <w:rStyle w:val="Hyperlink"/>
            <w:noProof/>
          </w:rPr>
          <w:t>Hình 59</w:t>
        </w:r>
        <w:r w:rsidRPr="00227F24">
          <w:rPr>
            <w:rStyle w:val="Hyperlink"/>
            <w:rFonts w:cs="Times New Roman"/>
            <w:noProof/>
          </w:rPr>
          <w:t>. Giao diện lịch sử hoạt động của công việc</w:t>
        </w:r>
        <w:r>
          <w:rPr>
            <w:noProof/>
            <w:webHidden/>
          </w:rPr>
          <w:tab/>
        </w:r>
        <w:r>
          <w:rPr>
            <w:noProof/>
            <w:webHidden/>
          </w:rPr>
          <w:fldChar w:fldCharType="begin"/>
        </w:r>
        <w:r>
          <w:rPr>
            <w:noProof/>
            <w:webHidden/>
          </w:rPr>
          <w:instrText xml:space="preserve"> PAGEREF _Toc184671499 \h </w:instrText>
        </w:r>
        <w:r>
          <w:rPr>
            <w:noProof/>
            <w:webHidden/>
          </w:rPr>
        </w:r>
        <w:r>
          <w:rPr>
            <w:noProof/>
            <w:webHidden/>
          </w:rPr>
          <w:fldChar w:fldCharType="separate"/>
        </w:r>
        <w:r>
          <w:rPr>
            <w:noProof/>
            <w:webHidden/>
          </w:rPr>
          <w:t>86</w:t>
        </w:r>
        <w:r>
          <w:rPr>
            <w:noProof/>
            <w:webHidden/>
          </w:rPr>
          <w:fldChar w:fldCharType="end"/>
        </w:r>
      </w:hyperlink>
    </w:p>
    <w:p w14:paraId="374D65AD" w14:textId="7815BC7E"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0" w:history="1">
        <w:r w:rsidRPr="00227F24">
          <w:rPr>
            <w:rStyle w:val="Hyperlink"/>
            <w:noProof/>
          </w:rPr>
          <w:t>Hình 60</w:t>
        </w:r>
        <w:r w:rsidRPr="00227F24">
          <w:rPr>
            <w:rStyle w:val="Hyperlink"/>
            <w:rFonts w:cs="Times New Roman"/>
            <w:noProof/>
          </w:rPr>
          <w:t>. Giao diện cửa sổ thêm thành viên vào công việc</w:t>
        </w:r>
        <w:r>
          <w:rPr>
            <w:noProof/>
            <w:webHidden/>
          </w:rPr>
          <w:tab/>
        </w:r>
        <w:r>
          <w:rPr>
            <w:noProof/>
            <w:webHidden/>
          </w:rPr>
          <w:fldChar w:fldCharType="begin"/>
        </w:r>
        <w:r>
          <w:rPr>
            <w:noProof/>
            <w:webHidden/>
          </w:rPr>
          <w:instrText xml:space="preserve"> PAGEREF _Toc184671500 \h </w:instrText>
        </w:r>
        <w:r>
          <w:rPr>
            <w:noProof/>
            <w:webHidden/>
          </w:rPr>
        </w:r>
        <w:r>
          <w:rPr>
            <w:noProof/>
            <w:webHidden/>
          </w:rPr>
          <w:fldChar w:fldCharType="separate"/>
        </w:r>
        <w:r>
          <w:rPr>
            <w:noProof/>
            <w:webHidden/>
          </w:rPr>
          <w:t>87</w:t>
        </w:r>
        <w:r>
          <w:rPr>
            <w:noProof/>
            <w:webHidden/>
          </w:rPr>
          <w:fldChar w:fldCharType="end"/>
        </w:r>
      </w:hyperlink>
    </w:p>
    <w:p w14:paraId="2F428182" w14:textId="12178191"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1" w:history="1">
        <w:r w:rsidRPr="00227F24">
          <w:rPr>
            <w:rStyle w:val="Hyperlink"/>
            <w:noProof/>
          </w:rPr>
          <w:t>Hình 61</w:t>
        </w:r>
        <w:r w:rsidRPr="00227F24">
          <w:rPr>
            <w:rStyle w:val="Hyperlink"/>
            <w:rFonts w:cs="Times New Roman"/>
            <w:noProof/>
          </w:rPr>
          <w:t>. Giao diện trang lựa chọn tạo dự án</w:t>
        </w:r>
        <w:r>
          <w:rPr>
            <w:noProof/>
            <w:webHidden/>
          </w:rPr>
          <w:tab/>
        </w:r>
        <w:r>
          <w:rPr>
            <w:noProof/>
            <w:webHidden/>
          </w:rPr>
          <w:fldChar w:fldCharType="begin"/>
        </w:r>
        <w:r>
          <w:rPr>
            <w:noProof/>
            <w:webHidden/>
          </w:rPr>
          <w:instrText xml:space="preserve"> PAGEREF _Toc184671501 \h </w:instrText>
        </w:r>
        <w:r>
          <w:rPr>
            <w:noProof/>
            <w:webHidden/>
          </w:rPr>
        </w:r>
        <w:r>
          <w:rPr>
            <w:noProof/>
            <w:webHidden/>
          </w:rPr>
          <w:fldChar w:fldCharType="separate"/>
        </w:r>
        <w:r>
          <w:rPr>
            <w:noProof/>
            <w:webHidden/>
          </w:rPr>
          <w:t>87</w:t>
        </w:r>
        <w:r>
          <w:rPr>
            <w:noProof/>
            <w:webHidden/>
          </w:rPr>
          <w:fldChar w:fldCharType="end"/>
        </w:r>
      </w:hyperlink>
    </w:p>
    <w:p w14:paraId="256F12AC" w14:textId="1527EAE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2" w:history="1">
        <w:r w:rsidRPr="00227F24">
          <w:rPr>
            <w:rStyle w:val="Hyperlink"/>
            <w:noProof/>
          </w:rPr>
          <w:t>Hình 62</w:t>
        </w:r>
        <w:r w:rsidRPr="00227F24">
          <w:rPr>
            <w:rStyle w:val="Hyperlink"/>
            <w:rFonts w:cs="Times New Roman"/>
            <w:noProof/>
          </w:rPr>
          <w:t>. Giao diện tạo dự án mới bằng tệp đính kèm (trước khi thêm dữ liệu)</w:t>
        </w:r>
        <w:r>
          <w:rPr>
            <w:noProof/>
            <w:webHidden/>
          </w:rPr>
          <w:tab/>
        </w:r>
        <w:r>
          <w:rPr>
            <w:noProof/>
            <w:webHidden/>
          </w:rPr>
          <w:fldChar w:fldCharType="begin"/>
        </w:r>
        <w:r>
          <w:rPr>
            <w:noProof/>
            <w:webHidden/>
          </w:rPr>
          <w:instrText xml:space="preserve"> PAGEREF _Toc184671502 \h </w:instrText>
        </w:r>
        <w:r>
          <w:rPr>
            <w:noProof/>
            <w:webHidden/>
          </w:rPr>
        </w:r>
        <w:r>
          <w:rPr>
            <w:noProof/>
            <w:webHidden/>
          </w:rPr>
          <w:fldChar w:fldCharType="separate"/>
        </w:r>
        <w:r>
          <w:rPr>
            <w:noProof/>
            <w:webHidden/>
          </w:rPr>
          <w:t>88</w:t>
        </w:r>
        <w:r>
          <w:rPr>
            <w:noProof/>
            <w:webHidden/>
          </w:rPr>
          <w:fldChar w:fldCharType="end"/>
        </w:r>
      </w:hyperlink>
    </w:p>
    <w:p w14:paraId="312C1E09" w14:textId="72AE3A59"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3" w:history="1">
        <w:r w:rsidRPr="00227F24">
          <w:rPr>
            <w:rStyle w:val="Hyperlink"/>
            <w:noProof/>
          </w:rPr>
          <w:t>Hình 63</w:t>
        </w:r>
        <w:r w:rsidRPr="00227F24">
          <w:rPr>
            <w:rStyle w:val="Hyperlink"/>
            <w:rFonts w:cs="Times New Roman"/>
            <w:noProof/>
          </w:rPr>
          <w:t>. Giao diện tạo dự án mới bằng tệp đính kèm (sau khi thêm dữ liệu)</w:t>
        </w:r>
        <w:r>
          <w:rPr>
            <w:noProof/>
            <w:webHidden/>
          </w:rPr>
          <w:tab/>
        </w:r>
        <w:r>
          <w:rPr>
            <w:noProof/>
            <w:webHidden/>
          </w:rPr>
          <w:fldChar w:fldCharType="begin"/>
        </w:r>
        <w:r>
          <w:rPr>
            <w:noProof/>
            <w:webHidden/>
          </w:rPr>
          <w:instrText xml:space="preserve"> PAGEREF _Toc184671503 \h </w:instrText>
        </w:r>
        <w:r>
          <w:rPr>
            <w:noProof/>
            <w:webHidden/>
          </w:rPr>
        </w:r>
        <w:r>
          <w:rPr>
            <w:noProof/>
            <w:webHidden/>
          </w:rPr>
          <w:fldChar w:fldCharType="separate"/>
        </w:r>
        <w:r>
          <w:rPr>
            <w:noProof/>
            <w:webHidden/>
          </w:rPr>
          <w:t>88</w:t>
        </w:r>
        <w:r>
          <w:rPr>
            <w:noProof/>
            <w:webHidden/>
          </w:rPr>
          <w:fldChar w:fldCharType="end"/>
        </w:r>
      </w:hyperlink>
    </w:p>
    <w:p w14:paraId="0489190A" w14:textId="16FF2AB4"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4" w:history="1">
        <w:r w:rsidRPr="00227F24">
          <w:rPr>
            <w:rStyle w:val="Hyperlink"/>
            <w:noProof/>
          </w:rPr>
          <w:t>Hình 64</w:t>
        </w:r>
        <w:r w:rsidRPr="00227F24">
          <w:rPr>
            <w:rStyle w:val="Hyperlink"/>
            <w:rFonts w:cs="Times New Roman"/>
            <w:noProof/>
          </w:rPr>
          <w:t>. Giao diện tạo dự án mới thủ công</w:t>
        </w:r>
        <w:r>
          <w:rPr>
            <w:noProof/>
            <w:webHidden/>
          </w:rPr>
          <w:tab/>
        </w:r>
        <w:r>
          <w:rPr>
            <w:noProof/>
            <w:webHidden/>
          </w:rPr>
          <w:fldChar w:fldCharType="begin"/>
        </w:r>
        <w:r>
          <w:rPr>
            <w:noProof/>
            <w:webHidden/>
          </w:rPr>
          <w:instrText xml:space="preserve"> PAGEREF _Toc184671504 \h </w:instrText>
        </w:r>
        <w:r>
          <w:rPr>
            <w:noProof/>
            <w:webHidden/>
          </w:rPr>
        </w:r>
        <w:r>
          <w:rPr>
            <w:noProof/>
            <w:webHidden/>
          </w:rPr>
          <w:fldChar w:fldCharType="separate"/>
        </w:r>
        <w:r>
          <w:rPr>
            <w:noProof/>
            <w:webHidden/>
          </w:rPr>
          <w:t>89</w:t>
        </w:r>
        <w:r>
          <w:rPr>
            <w:noProof/>
            <w:webHidden/>
          </w:rPr>
          <w:fldChar w:fldCharType="end"/>
        </w:r>
      </w:hyperlink>
    </w:p>
    <w:p w14:paraId="1A9238FA" w14:textId="29676C7A"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5" w:history="1">
        <w:r w:rsidRPr="00227F24">
          <w:rPr>
            <w:rStyle w:val="Hyperlink"/>
            <w:noProof/>
          </w:rPr>
          <w:t>Hình 65</w:t>
        </w:r>
        <w:r w:rsidRPr="00227F24">
          <w:rPr>
            <w:rStyle w:val="Hyperlink"/>
            <w:rFonts w:cs="Times New Roman"/>
            <w:noProof/>
          </w:rPr>
          <w:t>. Giao diện bảng chọn của người dùng</w:t>
        </w:r>
        <w:r>
          <w:rPr>
            <w:noProof/>
            <w:webHidden/>
          </w:rPr>
          <w:tab/>
        </w:r>
        <w:r>
          <w:rPr>
            <w:noProof/>
            <w:webHidden/>
          </w:rPr>
          <w:fldChar w:fldCharType="begin"/>
        </w:r>
        <w:r>
          <w:rPr>
            <w:noProof/>
            <w:webHidden/>
          </w:rPr>
          <w:instrText xml:space="preserve"> PAGEREF _Toc184671505 \h </w:instrText>
        </w:r>
        <w:r>
          <w:rPr>
            <w:noProof/>
            <w:webHidden/>
          </w:rPr>
        </w:r>
        <w:r>
          <w:rPr>
            <w:noProof/>
            <w:webHidden/>
          </w:rPr>
          <w:fldChar w:fldCharType="separate"/>
        </w:r>
        <w:r>
          <w:rPr>
            <w:noProof/>
            <w:webHidden/>
          </w:rPr>
          <w:t>89</w:t>
        </w:r>
        <w:r>
          <w:rPr>
            <w:noProof/>
            <w:webHidden/>
          </w:rPr>
          <w:fldChar w:fldCharType="end"/>
        </w:r>
      </w:hyperlink>
    </w:p>
    <w:p w14:paraId="76A085F7" w14:textId="0161A57D"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6" w:history="1">
        <w:r w:rsidRPr="00227F24">
          <w:rPr>
            <w:rStyle w:val="Hyperlink"/>
            <w:noProof/>
          </w:rPr>
          <w:t>Hình 66</w:t>
        </w:r>
        <w:r w:rsidRPr="00227F24">
          <w:rPr>
            <w:rStyle w:val="Hyperlink"/>
            <w:rFonts w:cs="Times New Roman"/>
            <w:noProof/>
          </w:rPr>
          <w:t>. Giao diện trang thông tin cá nhân</w:t>
        </w:r>
        <w:r>
          <w:rPr>
            <w:noProof/>
            <w:webHidden/>
          </w:rPr>
          <w:tab/>
        </w:r>
        <w:r>
          <w:rPr>
            <w:noProof/>
            <w:webHidden/>
          </w:rPr>
          <w:fldChar w:fldCharType="begin"/>
        </w:r>
        <w:r>
          <w:rPr>
            <w:noProof/>
            <w:webHidden/>
          </w:rPr>
          <w:instrText xml:space="preserve"> PAGEREF _Toc184671506 \h </w:instrText>
        </w:r>
        <w:r>
          <w:rPr>
            <w:noProof/>
            <w:webHidden/>
          </w:rPr>
        </w:r>
        <w:r>
          <w:rPr>
            <w:noProof/>
            <w:webHidden/>
          </w:rPr>
          <w:fldChar w:fldCharType="separate"/>
        </w:r>
        <w:r>
          <w:rPr>
            <w:noProof/>
            <w:webHidden/>
          </w:rPr>
          <w:t>90</w:t>
        </w:r>
        <w:r>
          <w:rPr>
            <w:noProof/>
            <w:webHidden/>
          </w:rPr>
          <w:fldChar w:fldCharType="end"/>
        </w:r>
      </w:hyperlink>
    </w:p>
    <w:p w14:paraId="074048F3" w14:textId="360A87D2" w:rsidR="006C4EC5" w:rsidRDefault="006C4EC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71507" w:history="1">
        <w:r w:rsidRPr="00227F24">
          <w:rPr>
            <w:rStyle w:val="Hyperlink"/>
            <w:noProof/>
          </w:rPr>
          <w:t>Hình 67</w:t>
        </w:r>
        <w:r w:rsidRPr="00227F24">
          <w:rPr>
            <w:rStyle w:val="Hyperlink"/>
            <w:rFonts w:cs="Times New Roman"/>
            <w:noProof/>
          </w:rPr>
          <w:t>. Giao diện trang đổi mật khẩu</w:t>
        </w:r>
        <w:r>
          <w:rPr>
            <w:noProof/>
            <w:webHidden/>
          </w:rPr>
          <w:tab/>
        </w:r>
        <w:r>
          <w:rPr>
            <w:noProof/>
            <w:webHidden/>
          </w:rPr>
          <w:fldChar w:fldCharType="begin"/>
        </w:r>
        <w:r>
          <w:rPr>
            <w:noProof/>
            <w:webHidden/>
          </w:rPr>
          <w:instrText xml:space="preserve"> PAGEREF _Toc184671507 \h </w:instrText>
        </w:r>
        <w:r>
          <w:rPr>
            <w:noProof/>
            <w:webHidden/>
          </w:rPr>
        </w:r>
        <w:r>
          <w:rPr>
            <w:noProof/>
            <w:webHidden/>
          </w:rPr>
          <w:fldChar w:fldCharType="separate"/>
        </w:r>
        <w:r>
          <w:rPr>
            <w:noProof/>
            <w:webHidden/>
          </w:rPr>
          <w:t>90</w:t>
        </w:r>
        <w:r>
          <w:rPr>
            <w:noProof/>
            <w:webHidden/>
          </w:rPr>
          <w:fldChar w:fldCharType="end"/>
        </w:r>
      </w:hyperlink>
    </w:p>
    <w:p w14:paraId="488F52E1" w14:textId="483B3B43" w:rsidR="00953FD2" w:rsidRPr="00A216F6" w:rsidRDefault="00A216F6" w:rsidP="00A216F6">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r>
        <w:rPr>
          <w:rFonts w:asciiTheme="minorHAnsi" w:eastAsiaTheme="minorEastAsia" w:hAnsiTheme="minorHAnsi" w:cstheme="minorBidi"/>
          <w:noProof/>
          <w:kern w:val="2"/>
          <w:sz w:val="22"/>
          <w:szCs w:val="22"/>
          <w:lang w:val="en-US"/>
          <w14:ligatures w14:val="standardContextual"/>
        </w:rPr>
        <w:fldChar w:fldCharType="end"/>
      </w:r>
    </w:p>
    <w:p w14:paraId="5D6DF97F" w14:textId="77777777" w:rsidR="00A6393C" w:rsidRDefault="00A6393C">
      <w:pPr>
        <w:rPr>
          <w:rFonts w:ascii="Times New Roman" w:eastAsiaTheme="majorEastAsia" w:hAnsi="Times New Roman" w:cs="Times New Roman"/>
          <w:b/>
          <w:caps/>
          <w:kern w:val="0"/>
          <w:sz w:val="26"/>
          <w:szCs w:val="26"/>
          <w:lang w:val="en-GB"/>
          <w14:ligatures w14:val="none"/>
        </w:rPr>
      </w:pPr>
      <w:r>
        <w:rPr>
          <w:rFonts w:cs="Times New Roman"/>
          <w:sz w:val="26"/>
          <w:szCs w:val="26"/>
        </w:rPr>
        <w:br w:type="page"/>
      </w:r>
    </w:p>
    <w:p w14:paraId="43435CCF" w14:textId="77777777" w:rsidR="00565A65" w:rsidRDefault="008C6F2E" w:rsidP="0076634C">
      <w:pPr>
        <w:pStyle w:val="Heading1"/>
        <w:rPr>
          <w:noProof/>
        </w:rPr>
      </w:pPr>
      <w:bookmarkStart w:id="36" w:name="_Toc184671819"/>
      <w:r w:rsidRPr="000A1E41">
        <w:rPr>
          <w:rFonts w:cs="Times New Roman"/>
          <w:sz w:val="26"/>
          <w:szCs w:val="26"/>
        </w:rPr>
        <w:lastRenderedPageBreak/>
        <w:t>DANH MỤC BẢNG</w:t>
      </w:r>
      <w:bookmarkEnd w:id="36"/>
      <w:r w:rsidR="000A1E41">
        <w:rPr>
          <w:rFonts w:cs="Times New Roman"/>
          <w:sz w:val="26"/>
          <w:szCs w:val="26"/>
        </w:rPr>
        <w:fldChar w:fldCharType="begin"/>
      </w:r>
      <w:r w:rsidR="000A1E41" w:rsidRPr="000A1E41">
        <w:rPr>
          <w:rFonts w:cs="Times New Roman"/>
          <w:sz w:val="26"/>
          <w:szCs w:val="26"/>
        </w:rPr>
        <w:instrText xml:space="preserve"> TOC \h \z \c "Bảng" </w:instrText>
      </w:r>
      <w:r w:rsidR="000A1E41">
        <w:rPr>
          <w:rFonts w:cs="Times New Roman"/>
          <w:sz w:val="26"/>
          <w:szCs w:val="26"/>
        </w:rPr>
        <w:fldChar w:fldCharType="separate"/>
      </w:r>
    </w:p>
    <w:p w14:paraId="0A4C47E5" w14:textId="305E4F2E"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2" w:history="1">
        <w:r w:rsidRPr="00A315F8">
          <w:rPr>
            <w:rStyle w:val="Hyperlink"/>
            <w:noProof/>
          </w:rPr>
          <w:t>Bảng 1</w:t>
        </w:r>
        <w:r w:rsidRPr="00A315F8">
          <w:rPr>
            <w:rStyle w:val="Hyperlink"/>
            <w:rFonts w:cs="Times New Roman"/>
            <w:noProof/>
          </w:rPr>
          <w:t>. Đặc tả Use case đăng ký</w:t>
        </w:r>
        <w:r>
          <w:rPr>
            <w:noProof/>
            <w:webHidden/>
          </w:rPr>
          <w:tab/>
        </w:r>
        <w:r>
          <w:rPr>
            <w:noProof/>
            <w:webHidden/>
          </w:rPr>
          <w:fldChar w:fldCharType="begin"/>
        </w:r>
        <w:r>
          <w:rPr>
            <w:noProof/>
            <w:webHidden/>
          </w:rPr>
          <w:instrText xml:space="preserve"> PAGEREF _Toc184661862 \h </w:instrText>
        </w:r>
        <w:r>
          <w:rPr>
            <w:noProof/>
            <w:webHidden/>
          </w:rPr>
        </w:r>
        <w:r>
          <w:rPr>
            <w:noProof/>
            <w:webHidden/>
          </w:rPr>
          <w:fldChar w:fldCharType="separate"/>
        </w:r>
        <w:r>
          <w:rPr>
            <w:noProof/>
            <w:webHidden/>
          </w:rPr>
          <w:t>18</w:t>
        </w:r>
        <w:r>
          <w:rPr>
            <w:noProof/>
            <w:webHidden/>
          </w:rPr>
          <w:fldChar w:fldCharType="end"/>
        </w:r>
      </w:hyperlink>
    </w:p>
    <w:p w14:paraId="2B6ED5BD" w14:textId="493D5817"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3" w:history="1">
        <w:r w:rsidRPr="00A315F8">
          <w:rPr>
            <w:rStyle w:val="Hyperlink"/>
            <w:rFonts w:cs="Times New Roman"/>
            <w:noProof/>
          </w:rPr>
          <w:t>Bảng 2. Đặc tả Use case đăng nhập</w:t>
        </w:r>
        <w:r>
          <w:rPr>
            <w:noProof/>
            <w:webHidden/>
          </w:rPr>
          <w:tab/>
        </w:r>
        <w:r>
          <w:rPr>
            <w:noProof/>
            <w:webHidden/>
          </w:rPr>
          <w:fldChar w:fldCharType="begin"/>
        </w:r>
        <w:r>
          <w:rPr>
            <w:noProof/>
            <w:webHidden/>
          </w:rPr>
          <w:instrText xml:space="preserve"> PAGEREF _Toc184661863 \h </w:instrText>
        </w:r>
        <w:r>
          <w:rPr>
            <w:noProof/>
            <w:webHidden/>
          </w:rPr>
        </w:r>
        <w:r>
          <w:rPr>
            <w:noProof/>
            <w:webHidden/>
          </w:rPr>
          <w:fldChar w:fldCharType="separate"/>
        </w:r>
        <w:r>
          <w:rPr>
            <w:noProof/>
            <w:webHidden/>
          </w:rPr>
          <w:t>19</w:t>
        </w:r>
        <w:r>
          <w:rPr>
            <w:noProof/>
            <w:webHidden/>
          </w:rPr>
          <w:fldChar w:fldCharType="end"/>
        </w:r>
      </w:hyperlink>
    </w:p>
    <w:p w14:paraId="560A7A51" w14:textId="6F7D29AA"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4" w:history="1">
        <w:r w:rsidRPr="00A315F8">
          <w:rPr>
            <w:rStyle w:val="Hyperlink"/>
            <w:noProof/>
          </w:rPr>
          <w:t>Bảng 3. Đặc tả Use case quên mật khẩu</w:t>
        </w:r>
        <w:r>
          <w:rPr>
            <w:noProof/>
            <w:webHidden/>
          </w:rPr>
          <w:tab/>
        </w:r>
        <w:r>
          <w:rPr>
            <w:noProof/>
            <w:webHidden/>
          </w:rPr>
          <w:fldChar w:fldCharType="begin"/>
        </w:r>
        <w:r>
          <w:rPr>
            <w:noProof/>
            <w:webHidden/>
          </w:rPr>
          <w:instrText xml:space="preserve"> PAGEREF _Toc184661864 \h </w:instrText>
        </w:r>
        <w:r>
          <w:rPr>
            <w:noProof/>
            <w:webHidden/>
          </w:rPr>
        </w:r>
        <w:r>
          <w:rPr>
            <w:noProof/>
            <w:webHidden/>
          </w:rPr>
          <w:fldChar w:fldCharType="separate"/>
        </w:r>
        <w:r>
          <w:rPr>
            <w:noProof/>
            <w:webHidden/>
          </w:rPr>
          <w:t>20</w:t>
        </w:r>
        <w:r>
          <w:rPr>
            <w:noProof/>
            <w:webHidden/>
          </w:rPr>
          <w:fldChar w:fldCharType="end"/>
        </w:r>
      </w:hyperlink>
    </w:p>
    <w:p w14:paraId="6B035A47" w14:textId="53705A5E"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5" w:history="1">
        <w:r w:rsidRPr="00A315F8">
          <w:rPr>
            <w:rStyle w:val="Hyperlink"/>
            <w:noProof/>
          </w:rPr>
          <w:t>Bảng 4. Đặc tả Use case cập nhật thông tin cá nhân</w:t>
        </w:r>
        <w:r>
          <w:rPr>
            <w:noProof/>
            <w:webHidden/>
          </w:rPr>
          <w:tab/>
        </w:r>
        <w:r>
          <w:rPr>
            <w:noProof/>
            <w:webHidden/>
          </w:rPr>
          <w:fldChar w:fldCharType="begin"/>
        </w:r>
        <w:r>
          <w:rPr>
            <w:noProof/>
            <w:webHidden/>
          </w:rPr>
          <w:instrText xml:space="preserve"> PAGEREF _Toc184661865 \h </w:instrText>
        </w:r>
        <w:r>
          <w:rPr>
            <w:noProof/>
            <w:webHidden/>
          </w:rPr>
        </w:r>
        <w:r>
          <w:rPr>
            <w:noProof/>
            <w:webHidden/>
          </w:rPr>
          <w:fldChar w:fldCharType="separate"/>
        </w:r>
        <w:r>
          <w:rPr>
            <w:noProof/>
            <w:webHidden/>
          </w:rPr>
          <w:t>22</w:t>
        </w:r>
        <w:r>
          <w:rPr>
            <w:noProof/>
            <w:webHidden/>
          </w:rPr>
          <w:fldChar w:fldCharType="end"/>
        </w:r>
      </w:hyperlink>
    </w:p>
    <w:p w14:paraId="7AAB425C" w14:textId="1CCADB90"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6" w:history="1">
        <w:r w:rsidRPr="00A315F8">
          <w:rPr>
            <w:rStyle w:val="Hyperlink"/>
            <w:noProof/>
          </w:rPr>
          <w:t>Bảng 5. Đặc tả Use case đổi mật khẩu</w:t>
        </w:r>
        <w:r>
          <w:rPr>
            <w:noProof/>
            <w:webHidden/>
          </w:rPr>
          <w:tab/>
        </w:r>
        <w:r>
          <w:rPr>
            <w:noProof/>
            <w:webHidden/>
          </w:rPr>
          <w:fldChar w:fldCharType="begin"/>
        </w:r>
        <w:r>
          <w:rPr>
            <w:noProof/>
            <w:webHidden/>
          </w:rPr>
          <w:instrText xml:space="preserve"> PAGEREF _Toc184661866 \h </w:instrText>
        </w:r>
        <w:r>
          <w:rPr>
            <w:noProof/>
            <w:webHidden/>
          </w:rPr>
        </w:r>
        <w:r>
          <w:rPr>
            <w:noProof/>
            <w:webHidden/>
          </w:rPr>
          <w:fldChar w:fldCharType="separate"/>
        </w:r>
        <w:r>
          <w:rPr>
            <w:noProof/>
            <w:webHidden/>
          </w:rPr>
          <w:t>23</w:t>
        </w:r>
        <w:r>
          <w:rPr>
            <w:noProof/>
            <w:webHidden/>
          </w:rPr>
          <w:fldChar w:fldCharType="end"/>
        </w:r>
      </w:hyperlink>
    </w:p>
    <w:p w14:paraId="171DCB45" w14:textId="470C5498"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7" w:history="1">
        <w:r w:rsidRPr="00A315F8">
          <w:rPr>
            <w:rStyle w:val="Hyperlink"/>
            <w:noProof/>
          </w:rPr>
          <w:t>Bảng 6. Đặc tả Use case tạo dự án mới</w:t>
        </w:r>
        <w:r>
          <w:rPr>
            <w:noProof/>
            <w:webHidden/>
          </w:rPr>
          <w:tab/>
        </w:r>
        <w:r>
          <w:rPr>
            <w:noProof/>
            <w:webHidden/>
          </w:rPr>
          <w:fldChar w:fldCharType="begin"/>
        </w:r>
        <w:r>
          <w:rPr>
            <w:noProof/>
            <w:webHidden/>
          </w:rPr>
          <w:instrText xml:space="preserve"> PAGEREF _Toc184661867 \h </w:instrText>
        </w:r>
        <w:r>
          <w:rPr>
            <w:noProof/>
            <w:webHidden/>
          </w:rPr>
        </w:r>
        <w:r>
          <w:rPr>
            <w:noProof/>
            <w:webHidden/>
          </w:rPr>
          <w:fldChar w:fldCharType="separate"/>
        </w:r>
        <w:r>
          <w:rPr>
            <w:noProof/>
            <w:webHidden/>
          </w:rPr>
          <w:t>24</w:t>
        </w:r>
        <w:r>
          <w:rPr>
            <w:noProof/>
            <w:webHidden/>
          </w:rPr>
          <w:fldChar w:fldCharType="end"/>
        </w:r>
      </w:hyperlink>
    </w:p>
    <w:p w14:paraId="6D0BD5AE" w14:textId="2B281125"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8" w:history="1">
        <w:r w:rsidRPr="00A315F8">
          <w:rPr>
            <w:rStyle w:val="Hyperlink"/>
            <w:noProof/>
          </w:rPr>
          <w:t xml:space="preserve">Bảng 7. Đặc tả Use case </w:t>
        </w:r>
        <w:r w:rsidRPr="00A315F8">
          <w:rPr>
            <w:rStyle w:val="Hyperlink"/>
            <w:rFonts w:cs="Times New Roman"/>
            <w:noProof/>
          </w:rPr>
          <w:t>xem thông tin dự án</w:t>
        </w:r>
        <w:r>
          <w:rPr>
            <w:noProof/>
            <w:webHidden/>
          </w:rPr>
          <w:tab/>
        </w:r>
        <w:r>
          <w:rPr>
            <w:noProof/>
            <w:webHidden/>
          </w:rPr>
          <w:fldChar w:fldCharType="begin"/>
        </w:r>
        <w:r>
          <w:rPr>
            <w:noProof/>
            <w:webHidden/>
          </w:rPr>
          <w:instrText xml:space="preserve"> PAGEREF _Toc184661868 \h </w:instrText>
        </w:r>
        <w:r>
          <w:rPr>
            <w:noProof/>
            <w:webHidden/>
          </w:rPr>
        </w:r>
        <w:r>
          <w:rPr>
            <w:noProof/>
            <w:webHidden/>
          </w:rPr>
          <w:fldChar w:fldCharType="separate"/>
        </w:r>
        <w:r>
          <w:rPr>
            <w:noProof/>
            <w:webHidden/>
          </w:rPr>
          <w:t>25</w:t>
        </w:r>
        <w:r>
          <w:rPr>
            <w:noProof/>
            <w:webHidden/>
          </w:rPr>
          <w:fldChar w:fldCharType="end"/>
        </w:r>
      </w:hyperlink>
    </w:p>
    <w:p w14:paraId="7A115637" w14:textId="2DCABCDA"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69" w:history="1">
        <w:r w:rsidRPr="00A315F8">
          <w:rPr>
            <w:rStyle w:val="Hyperlink"/>
            <w:noProof/>
          </w:rPr>
          <w:t xml:space="preserve">Bảng 8. Đặc tả Use case </w:t>
        </w:r>
        <w:r w:rsidRPr="00A315F8">
          <w:rPr>
            <w:rStyle w:val="Hyperlink"/>
            <w:rFonts w:cs="Times New Roman"/>
            <w:noProof/>
          </w:rPr>
          <w:t>thêm thành viên vào dự án</w:t>
        </w:r>
        <w:r>
          <w:rPr>
            <w:noProof/>
            <w:webHidden/>
          </w:rPr>
          <w:tab/>
        </w:r>
        <w:r>
          <w:rPr>
            <w:noProof/>
            <w:webHidden/>
          </w:rPr>
          <w:fldChar w:fldCharType="begin"/>
        </w:r>
        <w:r>
          <w:rPr>
            <w:noProof/>
            <w:webHidden/>
          </w:rPr>
          <w:instrText xml:space="preserve"> PAGEREF _Toc184661869 \h </w:instrText>
        </w:r>
        <w:r>
          <w:rPr>
            <w:noProof/>
            <w:webHidden/>
          </w:rPr>
        </w:r>
        <w:r>
          <w:rPr>
            <w:noProof/>
            <w:webHidden/>
          </w:rPr>
          <w:fldChar w:fldCharType="separate"/>
        </w:r>
        <w:r>
          <w:rPr>
            <w:noProof/>
            <w:webHidden/>
          </w:rPr>
          <w:t>26</w:t>
        </w:r>
        <w:r>
          <w:rPr>
            <w:noProof/>
            <w:webHidden/>
          </w:rPr>
          <w:fldChar w:fldCharType="end"/>
        </w:r>
      </w:hyperlink>
    </w:p>
    <w:p w14:paraId="06256C4D" w14:textId="2C2AA825"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0" w:history="1">
        <w:r w:rsidRPr="00A315F8">
          <w:rPr>
            <w:rStyle w:val="Hyperlink"/>
            <w:noProof/>
          </w:rPr>
          <w:t xml:space="preserve">Bảng 9. Đặc tả Use case </w:t>
        </w:r>
        <w:r w:rsidRPr="00A315F8">
          <w:rPr>
            <w:rStyle w:val="Hyperlink"/>
            <w:rFonts w:cs="Times New Roman"/>
            <w:noProof/>
          </w:rPr>
          <w:t>xóa thành viên khỏi dự án</w:t>
        </w:r>
        <w:r>
          <w:rPr>
            <w:noProof/>
            <w:webHidden/>
          </w:rPr>
          <w:tab/>
        </w:r>
        <w:r>
          <w:rPr>
            <w:noProof/>
            <w:webHidden/>
          </w:rPr>
          <w:fldChar w:fldCharType="begin"/>
        </w:r>
        <w:r>
          <w:rPr>
            <w:noProof/>
            <w:webHidden/>
          </w:rPr>
          <w:instrText xml:space="preserve"> PAGEREF _Toc184661870 \h </w:instrText>
        </w:r>
        <w:r>
          <w:rPr>
            <w:noProof/>
            <w:webHidden/>
          </w:rPr>
        </w:r>
        <w:r>
          <w:rPr>
            <w:noProof/>
            <w:webHidden/>
          </w:rPr>
          <w:fldChar w:fldCharType="separate"/>
        </w:r>
        <w:r>
          <w:rPr>
            <w:noProof/>
            <w:webHidden/>
          </w:rPr>
          <w:t>28</w:t>
        </w:r>
        <w:r>
          <w:rPr>
            <w:noProof/>
            <w:webHidden/>
          </w:rPr>
          <w:fldChar w:fldCharType="end"/>
        </w:r>
      </w:hyperlink>
    </w:p>
    <w:p w14:paraId="64B8843C" w14:textId="5CAC3486"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1" w:history="1">
        <w:r w:rsidRPr="00A315F8">
          <w:rPr>
            <w:rStyle w:val="Hyperlink"/>
            <w:noProof/>
          </w:rPr>
          <w:t>Bảng 10. Đặc tả Use case rời dự án</w:t>
        </w:r>
        <w:r>
          <w:rPr>
            <w:noProof/>
            <w:webHidden/>
          </w:rPr>
          <w:tab/>
        </w:r>
        <w:r>
          <w:rPr>
            <w:noProof/>
            <w:webHidden/>
          </w:rPr>
          <w:fldChar w:fldCharType="begin"/>
        </w:r>
        <w:r>
          <w:rPr>
            <w:noProof/>
            <w:webHidden/>
          </w:rPr>
          <w:instrText xml:space="preserve"> PAGEREF _Toc184661871 \h </w:instrText>
        </w:r>
        <w:r>
          <w:rPr>
            <w:noProof/>
            <w:webHidden/>
          </w:rPr>
        </w:r>
        <w:r>
          <w:rPr>
            <w:noProof/>
            <w:webHidden/>
          </w:rPr>
          <w:fldChar w:fldCharType="separate"/>
        </w:r>
        <w:r>
          <w:rPr>
            <w:noProof/>
            <w:webHidden/>
          </w:rPr>
          <w:t>29</w:t>
        </w:r>
        <w:r>
          <w:rPr>
            <w:noProof/>
            <w:webHidden/>
          </w:rPr>
          <w:fldChar w:fldCharType="end"/>
        </w:r>
      </w:hyperlink>
    </w:p>
    <w:p w14:paraId="15B5EFD4" w14:textId="5BE3A553"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2" w:history="1">
        <w:r w:rsidRPr="00A315F8">
          <w:rPr>
            <w:rStyle w:val="Hyperlink"/>
            <w:noProof/>
          </w:rPr>
          <w:t>Bảng 11. Đặc tả Use case cập nhật thông tin dự án</w:t>
        </w:r>
        <w:r>
          <w:rPr>
            <w:noProof/>
            <w:webHidden/>
          </w:rPr>
          <w:tab/>
        </w:r>
        <w:r>
          <w:rPr>
            <w:noProof/>
            <w:webHidden/>
          </w:rPr>
          <w:fldChar w:fldCharType="begin"/>
        </w:r>
        <w:r>
          <w:rPr>
            <w:noProof/>
            <w:webHidden/>
          </w:rPr>
          <w:instrText xml:space="preserve"> PAGEREF _Toc184661872 \h </w:instrText>
        </w:r>
        <w:r>
          <w:rPr>
            <w:noProof/>
            <w:webHidden/>
          </w:rPr>
        </w:r>
        <w:r>
          <w:rPr>
            <w:noProof/>
            <w:webHidden/>
          </w:rPr>
          <w:fldChar w:fldCharType="separate"/>
        </w:r>
        <w:r>
          <w:rPr>
            <w:noProof/>
            <w:webHidden/>
          </w:rPr>
          <w:t>30</w:t>
        </w:r>
        <w:r>
          <w:rPr>
            <w:noProof/>
            <w:webHidden/>
          </w:rPr>
          <w:fldChar w:fldCharType="end"/>
        </w:r>
      </w:hyperlink>
    </w:p>
    <w:p w14:paraId="7FBE5F6B" w14:textId="7A54C856"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3" w:history="1">
        <w:r w:rsidRPr="00A315F8">
          <w:rPr>
            <w:rStyle w:val="Hyperlink"/>
            <w:noProof/>
          </w:rPr>
          <w:t>Bảng 12. Đặc tả Use case cập nhật danh sách công việc</w:t>
        </w:r>
        <w:r>
          <w:rPr>
            <w:noProof/>
            <w:webHidden/>
          </w:rPr>
          <w:tab/>
        </w:r>
        <w:r>
          <w:rPr>
            <w:noProof/>
            <w:webHidden/>
          </w:rPr>
          <w:fldChar w:fldCharType="begin"/>
        </w:r>
        <w:r>
          <w:rPr>
            <w:noProof/>
            <w:webHidden/>
          </w:rPr>
          <w:instrText xml:space="preserve"> PAGEREF _Toc184661873 \h </w:instrText>
        </w:r>
        <w:r>
          <w:rPr>
            <w:noProof/>
            <w:webHidden/>
          </w:rPr>
        </w:r>
        <w:r>
          <w:rPr>
            <w:noProof/>
            <w:webHidden/>
          </w:rPr>
          <w:fldChar w:fldCharType="separate"/>
        </w:r>
        <w:r>
          <w:rPr>
            <w:noProof/>
            <w:webHidden/>
          </w:rPr>
          <w:t>31</w:t>
        </w:r>
        <w:r>
          <w:rPr>
            <w:noProof/>
            <w:webHidden/>
          </w:rPr>
          <w:fldChar w:fldCharType="end"/>
        </w:r>
      </w:hyperlink>
    </w:p>
    <w:p w14:paraId="455F900B" w14:textId="4163023C"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4" w:history="1">
        <w:r w:rsidRPr="00A315F8">
          <w:rPr>
            <w:rStyle w:val="Hyperlink"/>
            <w:noProof/>
          </w:rPr>
          <w:t>Bảng 13. Đặc tả Use case xóa dự án</w:t>
        </w:r>
        <w:r>
          <w:rPr>
            <w:noProof/>
            <w:webHidden/>
          </w:rPr>
          <w:tab/>
        </w:r>
        <w:r>
          <w:rPr>
            <w:noProof/>
            <w:webHidden/>
          </w:rPr>
          <w:fldChar w:fldCharType="begin"/>
        </w:r>
        <w:r>
          <w:rPr>
            <w:noProof/>
            <w:webHidden/>
          </w:rPr>
          <w:instrText xml:space="preserve"> PAGEREF _Toc184661874 \h </w:instrText>
        </w:r>
        <w:r>
          <w:rPr>
            <w:noProof/>
            <w:webHidden/>
          </w:rPr>
        </w:r>
        <w:r>
          <w:rPr>
            <w:noProof/>
            <w:webHidden/>
          </w:rPr>
          <w:fldChar w:fldCharType="separate"/>
        </w:r>
        <w:r>
          <w:rPr>
            <w:noProof/>
            <w:webHidden/>
          </w:rPr>
          <w:t>33</w:t>
        </w:r>
        <w:r>
          <w:rPr>
            <w:noProof/>
            <w:webHidden/>
          </w:rPr>
          <w:fldChar w:fldCharType="end"/>
        </w:r>
      </w:hyperlink>
    </w:p>
    <w:p w14:paraId="7E25DFB7" w14:textId="1C0AEB64"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5" w:history="1">
        <w:r w:rsidRPr="00A315F8">
          <w:rPr>
            <w:rStyle w:val="Hyperlink"/>
            <w:noProof/>
          </w:rPr>
          <w:t>Bảng 14. Đặc tả Use case quản lý công việc</w:t>
        </w:r>
        <w:r>
          <w:rPr>
            <w:noProof/>
            <w:webHidden/>
          </w:rPr>
          <w:tab/>
        </w:r>
        <w:r>
          <w:rPr>
            <w:noProof/>
            <w:webHidden/>
          </w:rPr>
          <w:fldChar w:fldCharType="begin"/>
        </w:r>
        <w:r>
          <w:rPr>
            <w:noProof/>
            <w:webHidden/>
          </w:rPr>
          <w:instrText xml:space="preserve"> PAGEREF _Toc184661875 \h </w:instrText>
        </w:r>
        <w:r>
          <w:rPr>
            <w:noProof/>
            <w:webHidden/>
          </w:rPr>
        </w:r>
        <w:r>
          <w:rPr>
            <w:noProof/>
            <w:webHidden/>
          </w:rPr>
          <w:fldChar w:fldCharType="separate"/>
        </w:r>
        <w:r>
          <w:rPr>
            <w:noProof/>
            <w:webHidden/>
          </w:rPr>
          <w:t>34</w:t>
        </w:r>
        <w:r>
          <w:rPr>
            <w:noProof/>
            <w:webHidden/>
          </w:rPr>
          <w:fldChar w:fldCharType="end"/>
        </w:r>
      </w:hyperlink>
    </w:p>
    <w:p w14:paraId="0E047B00" w14:textId="70FE8E3A"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6" w:history="1">
        <w:r w:rsidRPr="00A315F8">
          <w:rPr>
            <w:rStyle w:val="Hyperlink"/>
            <w:noProof/>
          </w:rPr>
          <w:t>Bảng 15. Đặc tả Use case xem chi tiết công việc</w:t>
        </w:r>
        <w:r>
          <w:rPr>
            <w:noProof/>
            <w:webHidden/>
          </w:rPr>
          <w:tab/>
        </w:r>
        <w:r>
          <w:rPr>
            <w:noProof/>
            <w:webHidden/>
          </w:rPr>
          <w:fldChar w:fldCharType="begin"/>
        </w:r>
        <w:r>
          <w:rPr>
            <w:noProof/>
            <w:webHidden/>
          </w:rPr>
          <w:instrText xml:space="preserve"> PAGEREF _Toc184661876 \h </w:instrText>
        </w:r>
        <w:r>
          <w:rPr>
            <w:noProof/>
            <w:webHidden/>
          </w:rPr>
        </w:r>
        <w:r>
          <w:rPr>
            <w:noProof/>
            <w:webHidden/>
          </w:rPr>
          <w:fldChar w:fldCharType="separate"/>
        </w:r>
        <w:r>
          <w:rPr>
            <w:noProof/>
            <w:webHidden/>
          </w:rPr>
          <w:t>37</w:t>
        </w:r>
        <w:r>
          <w:rPr>
            <w:noProof/>
            <w:webHidden/>
          </w:rPr>
          <w:fldChar w:fldCharType="end"/>
        </w:r>
      </w:hyperlink>
    </w:p>
    <w:p w14:paraId="5CEF6ADE" w14:textId="2813A5C6"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7" w:history="1">
        <w:r w:rsidRPr="00A315F8">
          <w:rPr>
            <w:rStyle w:val="Hyperlink"/>
            <w:noProof/>
          </w:rPr>
          <w:t>Bảng 16. Đặc tả Use case thêm thành viên vào công việc</w:t>
        </w:r>
        <w:r>
          <w:rPr>
            <w:noProof/>
            <w:webHidden/>
          </w:rPr>
          <w:tab/>
        </w:r>
        <w:r>
          <w:rPr>
            <w:noProof/>
            <w:webHidden/>
          </w:rPr>
          <w:fldChar w:fldCharType="begin"/>
        </w:r>
        <w:r>
          <w:rPr>
            <w:noProof/>
            <w:webHidden/>
          </w:rPr>
          <w:instrText xml:space="preserve"> PAGEREF _Toc184661877 \h </w:instrText>
        </w:r>
        <w:r>
          <w:rPr>
            <w:noProof/>
            <w:webHidden/>
          </w:rPr>
        </w:r>
        <w:r>
          <w:rPr>
            <w:noProof/>
            <w:webHidden/>
          </w:rPr>
          <w:fldChar w:fldCharType="separate"/>
        </w:r>
        <w:r>
          <w:rPr>
            <w:noProof/>
            <w:webHidden/>
          </w:rPr>
          <w:t>37</w:t>
        </w:r>
        <w:r>
          <w:rPr>
            <w:noProof/>
            <w:webHidden/>
          </w:rPr>
          <w:fldChar w:fldCharType="end"/>
        </w:r>
      </w:hyperlink>
    </w:p>
    <w:p w14:paraId="67E3A581" w14:textId="01AB5259"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8" w:history="1">
        <w:r w:rsidRPr="00A315F8">
          <w:rPr>
            <w:rStyle w:val="Hyperlink"/>
            <w:noProof/>
          </w:rPr>
          <w:t>Bảng 17. Đặc tả Use case xóa thành viên khỏi công việc</w:t>
        </w:r>
        <w:r>
          <w:rPr>
            <w:noProof/>
            <w:webHidden/>
          </w:rPr>
          <w:tab/>
        </w:r>
        <w:r>
          <w:rPr>
            <w:noProof/>
            <w:webHidden/>
          </w:rPr>
          <w:fldChar w:fldCharType="begin"/>
        </w:r>
        <w:r>
          <w:rPr>
            <w:noProof/>
            <w:webHidden/>
          </w:rPr>
          <w:instrText xml:space="preserve"> PAGEREF _Toc184661878 \h </w:instrText>
        </w:r>
        <w:r>
          <w:rPr>
            <w:noProof/>
            <w:webHidden/>
          </w:rPr>
        </w:r>
        <w:r>
          <w:rPr>
            <w:noProof/>
            <w:webHidden/>
          </w:rPr>
          <w:fldChar w:fldCharType="separate"/>
        </w:r>
        <w:r>
          <w:rPr>
            <w:noProof/>
            <w:webHidden/>
          </w:rPr>
          <w:t>39</w:t>
        </w:r>
        <w:r>
          <w:rPr>
            <w:noProof/>
            <w:webHidden/>
          </w:rPr>
          <w:fldChar w:fldCharType="end"/>
        </w:r>
      </w:hyperlink>
    </w:p>
    <w:p w14:paraId="2351446B" w14:textId="4AABD258"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79" w:history="1">
        <w:r w:rsidRPr="00A315F8">
          <w:rPr>
            <w:rStyle w:val="Hyperlink"/>
            <w:noProof/>
          </w:rPr>
          <w:t xml:space="preserve">Bảng 18. Đặc tả Use case </w:t>
        </w:r>
        <w:r w:rsidRPr="00A315F8">
          <w:rPr>
            <w:rStyle w:val="Hyperlink"/>
            <w:rFonts w:cs="Times New Roman"/>
            <w:noProof/>
          </w:rPr>
          <w:t>cập nhật thông tin công việc</w:t>
        </w:r>
        <w:r>
          <w:rPr>
            <w:noProof/>
            <w:webHidden/>
          </w:rPr>
          <w:tab/>
        </w:r>
        <w:r>
          <w:rPr>
            <w:noProof/>
            <w:webHidden/>
          </w:rPr>
          <w:fldChar w:fldCharType="begin"/>
        </w:r>
        <w:r>
          <w:rPr>
            <w:noProof/>
            <w:webHidden/>
          </w:rPr>
          <w:instrText xml:space="preserve"> PAGEREF _Toc184661879 \h </w:instrText>
        </w:r>
        <w:r>
          <w:rPr>
            <w:noProof/>
            <w:webHidden/>
          </w:rPr>
        </w:r>
        <w:r>
          <w:rPr>
            <w:noProof/>
            <w:webHidden/>
          </w:rPr>
          <w:fldChar w:fldCharType="separate"/>
        </w:r>
        <w:r>
          <w:rPr>
            <w:noProof/>
            <w:webHidden/>
          </w:rPr>
          <w:t>40</w:t>
        </w:r>
        <w:r>
          <w:rPr>
            <w:noProof/>
            <w:webHidden/>
          </w:rPr>
          <w:fldChar w:fldCharType="end"/>
        </w:r>
      </w:hyperlink>
    </w:p>
    <w:p w14:paraId="7FBA8EB0" w14:textId="3CFC4949"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0" w:history="1">
        <w:r w:rsidRPr="00A315F8">
          <w:rPr>
            <w:rStyle w:val="Hyperlink"/>
            <w:noProof/>
          </w:rPr>
          <w:t xml:space="preserve">Bảng 19. Đặc tả Use case </w:t>
        </w:r>
        <w:r w:rsidRPr="00A315F8">
          <w:rPr>
            <w:rStyle w:val="Hyperlink"/>
            <w:rFonts w:cs="Times New Roman"/>
            <w:noProof/>
          </w:rPr>
          <w:t>bình luận</w:t>
        </w:r>
        <w:r>
          <w:rPr>
            <w:noProof/>
            <w:webHidden/>
          </w:rPr>
          <w:tab/>
        </w:r>
        <w:r>
          <w:rPr>
            <w:noProof/>
            <w:webHidden/>
          </w:rPr>
          <w:fldChar w:fldCharType="begin"/>
        </w:r>
        <w:r>
          <w:rPr>
            <w:noProof/>
            <w:webHidden/>
          </w:rPr>
          <w:instrText xml:space="preserve"> PAGEREF _Toc184661880 \h </w:instrText>
        </w:r>
        <w:r>
          <w:rPr>
            <w:noProof/>
            <w:webHidden/>
          </w:rPr>
        </w:r>
        <w:r>
          <w:rPr>
            <w:noProof/>
            <w:webHidden/>
          </w:rPr>
          <w:fldChar w:fldCharType="separate"/>
        </w:r>
        <w:r>
          <w:rPr>
            <w:noProof/>
            <w:webHidden/>
          </w:rPr>
          <w:t>42</w:t>
        </w:r>
        <w:r>
          <w:rPr>
            <w:noProof/>
            <w:webHidden/>
          </w:rPr>
          <w:fldChar w:fldCharType="end"/>
        </w:r>
      </w:hyperlink>
    </w:p>
    <w:p w14:paraId="330103A1" w14:textId="448B1051"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1" w:history="1">
        <w:r w:rsidRPr="00A315F8">
          <w:rPr>
            <w:rStyle w:val="Hyperlink"/>
            <w:noProof/>
          </w:rPr>
          <w:t xml:space="preserve">Bảng 20. Đặc tả Use case </w:t>
        </w:r>
        <w:r w:rsidRPr="00A315F8">
          <w:rPr>
            <w:rStyle w:val="Hyperlink"/>
            <w:rFonts w:cs="Times New Roman"/>
            <w:noProof/>
          </w:rPr>
          <w:t>quản lý người dùng</w:t>
        </w:r>
        <w:r>
          <w:rPr>
            <w:noProof/>
            <w:webHidden/>
          </w:rPr>
          <w:tab/>
        </w:r>
        <w:r>
          <w:rPr>
            <w:noProof/>
            <w:webHidden/>
          </w:rPr>
          <w:fldChar w:fldCharType="begin"/>
        </w:r>
        <w:r>
          <w:rPr>
            <w:noProof/>
            <w:webHidden/>
          </w:rPr>
          <w:instrText xml:space="preserve"> PAGEREF _Toc184661881 \h </w:instrText>
        </w:r>
        <w:r>
          <w:rPr>
            <w:noProof/>
            <w:webHidden/>
          </w:rPr>
        </w:r>
        <w:r>
          <w:rPr>
            <w:noProof/>
            <w:webHidden/>
          </w:rPr>
          <w:fldChar w:fldCharType="separate"/>
        </w:r>
        <w:r>
          <w:rPr>
            <w:noProof/>
            <w:webHidden/>
          </w:rPr>
          <w:t>45</w:t>
        </w:r>
        <w:r>
          <w:rPr>
            <w:noProof/>
            <w:webHidden/>
          </w:rPr>
          <w:fldChar w:fldCharType="end"/>
        </w:r>
      </w:hyperlink>
    </w:p>
    <w:p w14:paraId="48F4FD8C" w14:textId="37698F51"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2" w:history="1">
        <w:r w:rsidRPr="00A315F8">
          <w:rPr>
            <w:rStyle w:val="Hyperlink"/>
            <w:noProof/>
          </w:rPr>
          <w:t xml:space="preserve">Bảng 21. Đặc tả Use case </w:t>
        </w:r>
        <w:r w:rsidRPr="00A315F8">
          <w:rPr>
            <w:rStyle w:val="Hyperlink"/>
            <w:rFonts w:cs="Times New Roman"/>
            <w:noProof/>
          </w:rPr>
          <w:t>thêm người dùng</w:t>
        </w:r>
        <w:r>
          <w:rPr>
            <w:noProof/>
            <w:webHidden/>
          </w:rPr>
          <w:tab/>
        </w:r>
        <w:r>
          <w:rPr>
            <w:noProof/>
            <w:webHidden/>
          </w:rPr>
          <w:fldChar w:fldCharType="begin"/>
        </w:r>
        <w:r>
          <w:rPr>
            <w:noProof/>
            <w:webHidden/>
          </w:rPr>
          <w:instrText xml:space="preserve"> PAGEREF _Toc184661882 \h </w:instrText>
        </w:r>
        <w:r>
          <w:rPr>
            <w:noProof/>
            <w:webHidden/>
          </w:rPr>
        </w:r>
        <w:r>
          <w:rPr>
            <w:noProof/>
            <w:webHidden/>
          </w:rPr>
          <w:fldChar w:fldCharType="separate"/>
        </w:r>
        <w:r>
          <w:rPr>
            <w:noProof/>
            <w:webHidden/>
          </w:rPr>
          <w:t>46</w:t>
        </w:r>
        <w:r>
          <w:rPr>
            <w:noProof/>
            <w:webHidden/>
          </w:rPr>
          <w:fldChar w:fldCharType="end"/>
        </w:r>
      </w:hyperlink>
    </w:p>
    <w:p w14:paraId="79AFB754" w14:textId="70A2B571"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3" w:history="1">
        <w:r w:rsidRPr="00A315F8">
          <w:rPr>
            <w:rStyle w:val="Hyperlink"/>
            <w:noProof/>
          </w:rPr>
          <w:t xml:space="preserve">Bảng 22. Đặc tả Use case </w:t>
        </w:r>
        <w:r w:rsidRPr="00A315F8">
          <w:rPr>
            <w:rStyle w:val="Hyperlink"/>
            <w:rFonts w:cs="Times New Roman"/>
            <w:noProof/>
          </w:rPr>
          <w:t>quản lý chung cho dự án</w:t>
        </w:r>
        <w:r>
          <w:rPr>
            <w:noProof/>
            <w:webHidden/>
          </w:rPr>
          <w:tab/>
        </w:r>
        <w:r>
          <w:rPr>
            <w:noProof/>
            <w:webHidden/>
          </w:rPr>
          <w:fldChar w:fldCharType="begin"/>
        </w:r>
        <w:r>
          <w:rPr>
            <w:noProof/>
            <w:webHidden/>
          </w:rPr>
          <w:instrText xml:space="preserve"> PAGEREF _Toc184661883 \h </w:instrText>
        </w:r>
        <w:r>
          <w:rPr>
            <w:noProof/>
            <w:webHidden/>
          </w:rPr>
        </w:r>
        <w:r>
          <w:rPr>
            <w:noProof/>
            <w:webHidden/>
          </w:rPr>
          <w:fldChar w:fldCharType="separate"/>
        </w:r>
        <w:r>
          <w:rPr>
            <w:noProof/>
            <w:webHidden/>
          </w:rPr>
          <w:t>48</w:t>
        </w:r>
        <w:r>
          <w:rPr>
            <w:noProof/>
            <w:webHidden/>
          </w:rPr>
          <w:fldChar w:fldCharType="end"/>
        </w:r>
      </w:hyperlink>
    </w:p>
    <w:p w14:paraId="6518F8B1" w14:textId="3983EBCB"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4" w:history="1">
        <w:r w:rsidRPr="00A315F8">
          <w:rPr>
            <w:rStyle w:val="Hyperlink"/>
            <w:rFonts w:cs="Times New Roman"/>
            <w:noProof/>
          </w:rPr>
          <w:t xml:space="preserve">Bảng 23. Mô tả </w:t>
        </w:r>
        <w:r w:rsidRPr="00A315F8">
          <w:rPr>
            <w:rStyle w:val="Hyperlink"/>
            <w:rFonts w:cs="Times New Roman"/>
            <w:noProof/>
            <w:lang w:val="en-US"/>
          </w:rPr>
          <w:t>bảng user</w:t>
        </w:r>
        <w:r>
          <w:rPr>
            <w:noProof/>
            <w:webHidden/>
          </w:rPr>
          <w:tab/>
        </w:r>
        <w:r>
          <w:rPr>
            <w:noProof/>
            <w:webHidden/>
          </w:rPr>
          <w:fldChar w:fldCharType="begin"/>
        </w:r>
        <w:r>
          <w:rPr>
            <w:noProof/>
            <w:webHidden/>
          </w:rPr>
          <w:instrText xml:space="preserve"> PAGEREF _Toc184661884 \h </w:instrText>
        </w:r>
        <w:r>
          <w:rPr>
            <w:noProof/>
            <w:webHidden/>
          </w:rPr>
        </w:r>
        <w:r>
          <w:rPr>
            <w:noProof/>
            <w:webHidden/>
          </w:rPr>
          <w:fldChar w:fldCharType="separate"/>
        </w:r>
        <w:r>
          <w:rPr>
            <w:noProof/>
            <w:webHidden/>
          </w:rPr>
          <w:t>58</w:t>
        </w:r>
        <w:r>
          <w:rPr>
            <w:noProof/>
            <w:webHidden/>
          </w:rPr>
          <w:fldChar w:fldCharType="end"/>
        </w:r>
      </w:hyperlink>
    </w:p>
    <w:p w14:paraId="0A097CCA" w14:textId="2728C5D5"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5" w:history="1">
        <w:r w:rsidRPr="00A315F8">
          <w:rPr>
            <w:rStyle w:val="Hyperlink"/>
            <w:rFonts w:cs="Times New Roman"/>
            <w:noProof/>
          </w:rPr>
          <w:t xml:space="preserve">Bảng 24. Mô tả </w:t>
        </w:r>
        <w:r w:rsidRPr="00A315F8">
          <w:rPr>
            <w:rStyle w:val="Hyperlink"/>
            <w:rFonts w:cs="Times New Roman"/>
            <w:noProof/>
            <w:lang w:val="en-US"/>
          </w:rPr>
          <w:t>bảng task</w:t>
        </w:r>
        <w:r>
          <w:rPr>
            <w:noProof/>
            <w:webHidden/>
          </w:rPr>
          <w:tab/>
        </w:r>
        <w:r>
          <w:rPr>
            <w:noProof/>
            <w:webHidden/>
          </w:rPr>
          <w:fldChar w:fldCharType="begin"/>
        </w:r>
        <w:r>
          <w:rPr>
            <w:noProof/>
            <w:webHidden/>
          </w:rPr>
          <w:instrText xml:space="preserve"> PAGEREF _Toc184661885 \h </w:instrText>
        </w:r>
        <w:r>
          <w:rPr>
            <w:noProof/>
            <w:webHidden/>
          </w:rPr>
        </w:r>
        <w:r>
          <w:rPr>
            <w:noProof/>
            <w:webHidden/>
          </w:rPr>
          <w:fldChar w:fldCharType="separate"/>
        </w:r>
        <w:r>
          <w:rPr>
            <w:noProof/>
            <w:webHidden/>
          </w:rPr>
          <w:t>60</w:t>
        </w:r>
        <w:r>
          <w:rPr>
            <w:noProof/>
            <w:webHidden/>
          </w:rPr>
          <w:fldChar w:fldCharType="end"/>
        </w:r>
      </w:hyperlink>
    </w:p>
    <w:p w14:paraId="290506BC" w14:textId="4FBD87BB"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6" w:history="1">
        <w:r w:rsidRPr="00A315F8">
          <w:rPr>
            <w:rStyle w:val="Hyperlink"/>
            <w:rFonts w:cs="Times New Roman"/>
            <w:noProof/>
          </w:rPr>
          <w:t xml:space="preserve">Bảng 25. Mô tả </w:t>
        </w:r>
        <w:r w:rsidRPr="00A315F8">
          <w:rPr>
            <w:rStyle w:val="Hyperlink"/>
            <w:rFonts w:cs="Times New Roman"/>
            <w:noProof/>
            <w:lang w:val="vi-VN"/>
          </w:rPr>
          <w:t xml:space="preserve">bảng </w:t>
        </w:r>
        <w:r w:rsidRPr="00A315F8">
          <w:rPr>
            <w:rStyle w:val="Hyperlink"/>
            <w:rFonts w:cs="Times New Roman"/>
            <w:bCs/>
            <w:noProof/>
            <w:lang w:val="en-US"/>
          </w:rPr>
          <w:t>starred</w:t>
        </w:r>
        <w:r>
          <w:rPr>
            <w:noProof/>
            <w:webHidden/>
          </w:rPr>
          <w:tab/>
        </w:r>
        <w:r>
          <w:rPr>
            <w:noProof/>
            <w:webHidden/>
          </w:rPr>
          <w:fldChar w:fldCharType="begin"/>
        </w:r>
        <w:r>
          <w:rPr>
            <w:noProof/>
            <w:webHidden/>
          </w:rPr>
          <w:instrText xml:space="preserve"> PAGEREF _Toc184661886 \h </w:instrText>
        </w:r>
        <w:r>
          <w:rPr>
            <w:noProof/>
            <w:webHidden/>
          </w:rPr>
        </w:r>
        <w:r>
          <w:rPr>
            <w:noProof/>
            <w:webHidden/>
          </w:rPr>
          <w:fldChar w:fldCharType="separate"/>
        </w:r>
        <w:r>
          <w:rPr>
            <w:noProof/>
            <w:webHidden/>
          </w:rPr>
          <w:t>61</w:t>
        </w:r>
        <w:r>
          <w:rPr>
            <w:noProof/>
            <w:webHidden/>
          </w:rPr>
          <w:fldChar w:fldCharType="end"/>
        </w:r>
      </w:hyperlink>
    </w:p>
    <w:p w14:paraId="40E01A5C" w14:textId="02214387"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7" w:history="1">
        <w:r w:rsidRPr="00A315F8">
          <w:rPr>
            <w:rStyle w:val="Hyperlink"/>
            <w:rFonts w:cs="Times New Roman"/>
            <w:noProof/>
          </w:rPr>
          <w:t xml:space="preserve">Bảng 26. Mô tả </w:t>
        </w:r>
        <w:r w:rsidRPr="00A315F8">
          <w:rPr>
            <w:rStyle w:val="Hyperlink"/>
            <w:rFonts w:cs="Times New Roman"/>
            <w:noProof/>
            <w:lang w:val="vi-VN"/>
          </w:rPr>
          <w:t xml:space="preserve">bảng </w:t>
        </w:r>
        <w:r w:rsidRPr="00A315F8">
          <w:rPr>
            <w:rStyle w:val="Hyperlink"/>
            <w:rFonts w:cs="Times New Roman"/>
            <w:noProof/>
            <w:lang w:val="en-US"/>
          </w:rPr>
          <w:t>project</w:t>
        </w:r>
        <w:r>
          <w:rPr>
            <w:noProof/>
            <w:webHidden/>
          </w:rPr>
          <w:tab/>
        </w:r>
        <w:r>
          <w:rPr>
            <w:noProof/>
            <w:webHidden/>
          </w:rPr>
          <w:fldChar w:fldCharType="begin"/>
        </w:r>
        <w:r>
          <w:rPr>
            <w:noProof/>
            <w:webHidden/>
          </w:rPr>
          <w:instrText xml:space="preserve"> PAGEREF _Toc184661887 \h </w:instrText>
        </w:r>
        <w:r>
          <w:rPr>
            <w:noProof/>
            <w:webHidden/>
          </w:rPr>
        </w:r>
        <w:r>
          <w:rPr>
            <w:noProof/>
            <w:webHidden/>
          </w:rPr>
          <w:fldChar w:fldCharType="separate"/>
        </w:r>
        <w:r>
          <w:rPr>
            <w:noProof/>
            <w:webHidden/>
          </w:rPr>
          <w:t>62</w:t>
        </w:r>
        <w:r>
          <w:rPr>
            <w:noProof/>
            <w:webHidden/>
          </w:rPr>
          <w:fldChar w:fldCharType="end"/>
        </w:r>
      </w:hyperlink>
    </w:p>
    <w:p w14:paraId="706020DF" w14:textId="40E24D32"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8" w:history="1">
        <w:r w:rsidRPr="00A315F8">
          <w:rPr>
            <w:rStyle w:val="Hyperlink"/>
            <w:rFonts w:cs="Times New Roman"/>
            <w:noProof/>
          </w:rPr>
          <w:t xml:space="preserve">Bảng 27. Mô tả </w:t>
        </w:r>
        <w:r w:rsidRPr="00A315F8">
          <w:rPr>
            <w:rStyle w:val="Hyperlink"/>
            <w:rFonts w:cs="Times New Roman"/>
            <w:noProof/>
            <w:lang w:val="vi-VN"/>
          </w:rPr>
          <w:t xml:space="preserve">bảng </w:t>
        </w:r>
        <w:r w:rsidRPr="00A315F8">
          <w:rPr>
            <w:rStyle w:val="Hyperlink"/>
            <w:rFonts w:cs="Times New Roman"/>
            <w:bCs/>
            <w:noProof/>
            <w:lang w:val="en-US"/>
          </w:rPr>
          <w:t>project-role</w:t>
        </w:r>
        <w:r>
          <w:rPr>
            <w:noProof/>
            <w:webHidden/>
          </w:rPr>
          <w:tab/>
        </w:r>
        <w:r>
          <w:rPr>
            <w:noProof/>
            <w:webHidden/>
          </w:rPr>
          <w:fldChar w:fldCharType="begin"/>
        </w:r>
        <w:r>
          <w:rPr>
            <w:noProof/>
            <w:webHidden/>
          </w:rPr>
          <w:instrText xml:space="preserve"> PAGEREF _Toc184661888 \h </w:instrText>
        </w:r>
        <w:r>
          <w:rPr>
            <w:noProof/>
            <w:webHidden/>
          </w:rPr>
        </w:r>
        <w:r>
          <w:rPr>
            <w:noProof/>
            <w:webHidden/>
          </w:rPr>
          <w:fldChar w:fldCharType="separate"/>
        </w:r>
        <w:r>
          <w:rPr>
            <w:noProof/>
            <w:webHidden/>
          </w:rPr>
          <w:t>63</w:t>
        </w:r>
        <w:r>
          <w:rPr>
            <w:noProof/>
            <w:webHidden/>
          </w:rPr>
          <w:fldChar w:fldCharType="end"/>
        </w:r>
      </w:hyperlink>
    </w:p>
    <w:p w14:paraId="32DA08F8" w14:textId="6E93284D"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89" w:history="1">
        <w:r w:rsidRPr="00A315F8">
          <w:rPr>
            <w:rStyle w:val="Hyperlink"/>
            <w:rFonts w:cs="Times New Roman"/>
            <w:noProof/>
          </w:rPr>
          <w:t xml:space="preserve">Bảng 28. Mô tả </w:t>
        </w:r>
        <w:r w:rsidRPr="00A315F8">
          <w:rPr>
            <w:rStyle w:val="Hyperlink"/>
            <w:rFonts w:cs="Times New Roman"/>
            <w:noProof/>
            <w:lang w:val="vi-VN"/>
          </w:rPr>
          <w:t xml:space="preserve">bảng </w:t>
        </w:r>
        <w:r w:rsidRPr="00A315F8">
          <w:rPr>
            <w:rStyle w:val="Hyperlink"/>
            <w:rFonts w:cs="Times New Roman"/>
            <w:noProof/>
            <w:lang w:val="en-US"/>
          </w:rPr>
          <w:t>member task</w:t>
        </w:r>
        <w:r>
          <w:rPr>
            <w:noProof/>
            <w:webHidden/>
          </w:rPr>
          <w:tab/>
        </w:r>
        <w:r>
          <w:rPr>
            <w:noProof/>
            <w:webHidden/>
          </w:rPr>
          <w:fldChar w:fldCharType="begin"/>
        </w:r>
        <w:r>
          <w:rPr>
            <w:noProof/>
            <w:webHidden/>
          </w:rPr>
          <w:instrText xml:space="preserve"> PAGEREF _Toc184661889 \h </w:instrText>
        </w:r>
        <w:r>
          <w:rPr>
            <w:noProof/>
            <w:webHidden/>
          </w:rPr>
        </w:r>
        <w:r>
          <w:rPr>
            <w:noProof/>
            <w:webHidden/>
          </w:rPr>
          <w:fldChar w:fldCharType="separate"/>
        </w:r>
        <w:r>
          <w:rPr>
            <w:noProof/>
            <w:webHidden/>
          </w:rPr>
          <w:t>63</w:t>
        </w:r>
        <w:r>
          <w:rPr>
            <w:noProof/>
            <w:webHidden/>
          </w:rPr>
          <w:fldChar w:fldCharType="end"/>
        </w:r>
      </w:hyperlink>
    </w:p>
    <w:p w14:paraId="7196D29B" w14:textId="5F4C30FF"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90" w:history="1">
        <w:r w:rsidRPr="00A315F8">
          <w:rPr>
            <w:rStyle w:val="Hyperlink"/>
            <w:rFonts w:cs="Times New Roman"/>
            <w:noProof/>
          </w:rPr>
          <w:t xml:space="preserve">Bảng 29. Mô tả </w:t>
        </w:r>
        <w:r w:rsidRPr="00A315F8">
          <w:rPr>
            <w:rStyle w:val="Hyperlink"/>
            <w:rFonts w:cs="Times New Roman"/>
            <w:noProof/>
            <w:lang w:val="vi-VN"/>
          </w:rPr>
          <w:t xml:space="preserve">bảng </w:t>
        </w:r>
        <w:r w:rsidRPr="00A315F8">
          <w:rPr>
            <w:rStyle w:val="Hyperlink"/>
            <w:rFonts w:cs="Times New Roman"/>
            <w:bCs/>
            <w:noProof/>
            <w:lang w:val="en-US"/>
          </w:rPr>
          <w:t>list</w:t>
        </w:r>
        <w:r>
          <w:rPr>
            <w:noProof/>
            <w:webHidden/>
          </w:rPr>
          <w:tab/>
        </w:r>
        <w:r>
          <w:rPr>
            <w:noProof/>
            <w:webHidden/>
          </w:rPr>
          <w:fldChar w:fldCharType="begin"/>
        </w:r>
        <w:r>
          <w:rPr>
            <w:noProof/>
            <w:webHidden/>
          </w:rPr>
          <w:instrText xml:space="preserve"> PAGEREF _Toc184661890 \h </w:instrText>
        </w:r>
        <w:r>
          <w:rPr>
            <w:noProof/>
            <w:webHidden/>
          </w:rPr>
        </w:r>
        <w:r>
          <w:rPr>
            <w:noProof/>
            <w:webHidden/>
          </w:rPr>
          <w:fldChar w:fldCharType="separate"/>
        </w:r>
        <w:r>
          <w:rPr>
            <w:noProof/>
            <w:webHidden/>
          </w:rPr>
          <w:t>64</w:t>
        </w:r>
        <w:r>
          <w:rPr>
            <w:noProof/>
            <w:webHidden/>
          </w:rPr>
          <w:fldChar w:fldCharType="end"/>
        </w:r>
      </w:hyperlink>
    </w:p>
    <w:p w14:paraId="421A6D35" w14:textId="33DCE754"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91" w:history="1">
        <w:r w:rsidRPr="00A315F8">
          <w:rPr>
            <w:rStyle w:val="Hyperlink"/>
            <w:rFonts w:cs="Times New Roman"/>
            <w:noProof/>
          </w:rPr>
          <w:t xml:space="preserve">Bảng 30. Mô tả </w:t>
        </w:r>
        <w:r w:rsidRPr="00A315F8">
          <w:rPr>
            <w:rStyle w:val="Hyperlink"/>
            <w:rFonts w:cs="Times New Roman"/>
            <w:noProof/>
            <w:lang w:val="vi-VN"/>
          </w:rPr>
          <w:t xml:space="preserve">bảng </w:t>
        </w:r>
        <w:r w:rsidRPr="00A315F8">
          <w:rPr>
            <w:rStyle w:val="Hyperlink"/>
            <w:rFonts w:cs="Times New Roman"/>
            <w:noProof/>
            <w:lang w:val="en-US"/>
          </w:rPr>
          <w:t>label</w:t>
        </w:r>
        <w:r>
          <w:rPr>
            <w:noProof/>
            <w:webHidden/>
          </w:rPr>
          <w:tab/>
        </w:r>
        <w:r>
          <w:rPr>
            <w:noProof/>
            <w:webHidden/>
          </w:rPr>
          <w:fldChar w:fldCharType="begin"/>
        </w:r>
        <w:r>
          <w:rPr>
            <w:noProof/>
            <w:webHidden/>
          </w:rPr>
          <w:instrText xml:space="preserve"> PAGEREF _Toc184661891 \h </w:instrText>
        </w:r>
        <w:r>
          <w:rPr>
            <w:noProof/>
            <w:webHidden/>
          </w:rPr>
        </w:r>
        <w:r>
          <w:rPr>
            <w:noProof/>
            <w:webHidden/>
          </w:rPr>
          <w:fldChar w:fldCharType="separate"/>
        </w:r>
        <w:r>
          <w:rPr>
            <w:noProof/>
            <w:webHidden/>
          </w:rPr>
          <w:t>65</w:t>
        </w:r>
        <w:r>
          <w:rPr>
            <w:noProof/>
            <w:webHidden/>
          </w:rPr>
          <w:fldChar w:fldCharType="end"/>
        </w:r>
      </w:hyperlink>
    </w:p>
    <w:p w14:paraId="0ADC6F7C" w14:textId="003C3E74"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92" w:history="1">
        <w:r w:rsidRPr="00A315F8">
          <w:rPr>
            <w:rStyle w:val="Hyperlink"/>
            <w:rFonts w:cs="Times New Roman"/>
            <w:noProof/>
          </w:rPr>
          <w:t xml:space="preserve">Bảng 31. Mô tả </w:t>
        </w:r>
        <w:r w:rsidRPr="00A315F8">
          <w:rPr>
            <w:rStyle w:val="Hyperlink"/>
            <w:rFonts w:cs="Times New Roman"/>
            <w:noProof/>
            <w:lang w:val="vi-VN"/>
          </w:rPr>
          <w:t xml:space="preserve">bảng </w:t>
        </w:r>
        <w:r w:rsidRPr="00A315F8">
          <w:rPr>
            <w:rStyle w:val="Hyperlink"/>
            <w:rFonts w:cs="Times New Roman"/>
            <w:noProof/>
            <w:lang w:val="en-US"/>
          </w:rPr>
          <w:t>comment</w:t>
        </w:r>
        <w:r>
          <w:rPr>
            <w:noProof/>
            <w:webHidden/>
          </w:rPr>
          <w:tab/>
        </w:r>
        <w:r>
          <w:rPr>
            <w:noProof/>
            <w:webHidden/>
          </w:rPr>
          <w:fldChar w:fldCharType="begin"/>
        </w:r>
        <w:r>
          <w:rPr>
            <w:noProof/>
            <w:webHidden/>
          </w:rPr>
          <w:instrText xml:space="preserve"> PAGEREF _Toc184661892 \h </w:instrText>
        </w:r>
        <w:r>
          <w:rPr>
            <w:noProof/>
            <w:webHidden/>
          </w:rPr>
        </w:r>
        <w:r>
          <w:rPr>
            <w:noProof/>
            <w:webHidden/>
          </w:rPr>
          <w:fldChar w:fldCharType="separate"/>
        </w:r>
        <w:r>
          <w:rPr>
            <w:noProof/>
            <w:webHidden/>
          </w:rPr>
          <w:t>66</w:t>
        </w:r>
        <w:r>
          <w:rPr>
            <w:noProof/>
            <w:webHidden/>
          </w:rPr>
          <w:fldChar w:fldCharType="end"/>
        </w:r>
      </w:hyperlink>
    </w:p>
    <w:p w14:paraId="45ADAABC" w14:textId="074B3BE8"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93" w:history="1">
        <w:r w:rsidRPr="00A315F8">
          <w:rPr>
            <w:rStyle w:val="Hyperlink"/>
            <w:rFonts w:cs="Times New Roman"/>
            <w:noProof/>
          </w:rPr>
          <w:t xml:space="preserve">Bảng 32. Mô tả </w:t>
        </w:r>
        <w:r w:rsidRPr="00A315F8">
          <w:rPr>
            <w:rStyle w:val="Hyperlink"/>
            <w:rFonts w:cs="Times New Roman"/>
            <w:noProof/>
            <w:lang w:val="vi-VN"/>
          </w:rPr>
          <w:t xml:space="preserve">bảng </w:t>
        </w:r>
        <w:r w:rsidRPr="00A315F8">
          <w:rPr>
            <w:rStyle w:val="Hyperlink"/>
            <w:rFonts w:cs="Times New Roman"/>
            <w:bCs/>
            <w:noProof/>
            <w:lang w:val="en-US"/>
          </w:rPr>
          <w:t>audit log</w:t>
        </w:r>
        <w:r>
          <w:rPr>
            <w:noProof/>
            <w:webHidden/>
          </w:rPr>
          <w:tab/>
        </w:r>
        <w:r>
          <w:rPr>
            <w:noProof/>
            <w:webHidden/>
          </w:rPr>
          <w:fldChar w:fldCharType="begin"/>
        </w:r>
        <w:r>
          <w:rPr>
            <w:noProof/>
            <w:webHidden/>
          </w:rPr>
          <w:instrText xml:space="preserve"> PAGEREF _Toc184661893 \h </w:instrText>
        </w:r>
        <w:r>
          <w:rPr>
            <w:noProof/>
            <w:webHidden/>
          </w:rPr>
        </w:r>
        <w:r>
          <w:rPr>
            <w:noProof/>
            <w:webHidden/>
          </w:rPr>
          <w:fldChar w:fldCharType="separate"/>
        </w:r>
        <w:r>
          <w:rPr>
            <w:noProof/>
            <w:webHidden/>
          </w:rPr>
          <w:t>66</w:t>
        </w:r>
        <w:r>
          <w:rPr>
            <w:noProof/>
            <w:webHidden/>
          </w:rPr>
          <w:fldChar w:fldCharType="end"/>
        </w:r>
      </w:hyperlink>
    </w:p>
    <w:p w14:paraId="327BBB19" w14:textId="00DBC909" w:rsidR="00565A65" w:rsidRDefault="00565A65">
      <w:pPr>
        <w:pStyle w:val="TableofFigures"/>
        <w:tabs>
          <w:tab w:val="right" w:leader="dot" w:pos="9062"/>
        </w:tabs>
        <w:rPr>
          <w:rFonts w:asciiTheme="minorHAnsi" w:eastAsiaTheme="minorEastAsia" w:hAnsiTheme="minorHAnsi" w:cstheme="minorBidi"/>
          <w:noProof/>
          <w:kern w:val="2"/>
          <w:sz w:val="22"/>
          <w:szCs w:val="22"/>
          <w:lang w:val="en-US"/>
          <w14:ligatures w14:val="standardContextual"/>
        </w:rPr>
      </w:pPr>
      <w:hyperlink w:anchor="_Toc184661894" w:history="1">
        <w:r w:rsidRPr="00A315F8">
          <w:rPr>
            <w:rStyle w:val="Hyperlink"/>
            <w:noProof/>
          </w:rPr>
          <w:t>Bảng 33.</w:t>
        </w:r>
        <w:r w:rsidRPr="00A315F8">
          <w:rPr>
            <w:rStyle w:val="Hyperlink"/>
            <w:rFonts w:cs="Times New Roman"/>
            <w:noProof/>
          </w:rPr>
          <w:t xml:space="preserve"> Đặc tả Use case bình luận</w:t>
        </w:r>
        <w:r>
          <w:rPr>
            <w:noProof/>
            <w:webHidden/>
          </w:rPr>
          <w:tab/>
        </w:r>
        <w:r>
          <w:rPr>
            <w:noProof/>
            <w:webHidden/>
          </w:rPr>
          <w:fldChar w:fldCharType="begin"/>
        </w:r>
        <w:r>
          <w:rPr>
            <w:noProof/>
            <w:webHidden/>
          </w:rPr>
          <w:instrText xml:space="preserve"> PAGEREF _Toc184661894 \h </w:instrText>
        </w:r>
        <w:r>
          <w:rPr>
            <w:noProof/>
            <w:webHidden/>
          </w:rPr>
        </w:r>
        <w:r>
          <w:rPr>
            <w:noProof/>
            <w:webHidden/>
          </w:rPr>
          <w:fldChar w:fldCharType="separate"/>
        </w:r>
        <w:r>
          <w:rPr>
            <w:noProof/>
            <w:webHidden/>
          </w:rPr>
          <w:t>93</w:t>
        </w:r>
        <w:r>
          <w:rPr>
            <w:noProof/>
            <w:webHidden/>
          </w:rPr>
          <w:fldChar w:fldCharType="end"/>
        </w:r>
      </w:hyperlink>
    </w:p>
    <w:p w14:paraId="6D375126" w14:textId="0C7B6A20" w:rsidR="000A1E41" w:rsidRDefault="000A1E41">
      <w:pPr>
        <w:rPr>
          <w:rFonts w:cs="Times New Roman"/>
          <w:sz w:val="26"/>
          <w:szCs w:val="26"/>
        </w:rPr>
      </w:pPr>
      <w:r>
        <w:rPr>
          <w:rFonts w:cs="Times New Roman"/>
          <w:sz w:val="26"/>
          <w:szCs w:val="26"/>
        </w:rPr>
        <w:fldChar w:fldCharType="end"/>
      </w:r>
    </w:p>
    <w:p w14:paraId="75A2FEA0" w14:textId="77777777" w:rsidR="000A1E41" w:rsidRDefault="000A1E41">
      <w:pPr>
        <w:rPr>
          <w:rFonts w:cs="Times New Roman"/>
          <w:sz w:val="26"/>
          <w:szCs w:val="26"/>
        </w:rPr>
      </w:pPr>
      <w:r>
        <w:rPr>
          <w:rFonts w:cs="Times New Roman"/>
          <w:sz w:val="26"/>
          <w:szCs w:val="26"/>
        </w:rPr>
        <w:br w:type="page"/>
      </w:r>
    </w:p>
    <w:bookmarkStart w:id="37" w:name="_Toc184671820" w:displacedByCustomXml="next"/>
    <w:sdt>
      <w:sdtPr>
        <w:rPr>
          <w:rFonts w:asciiTheme="minorHAnsi" w:eastAsiaTheme="minorEastAsia" w:hAnsiTheme="minorHAnsi" w:cs="Times New Roman"/>
          <w:b w:val="0"/>
          <w:caps w:val="0"/>
          <w:kern w:val="2"/>
          <w:sz w:val="26"/>
          <w:szCs w:val="26"/>
          <w:lang w:val="en-US"/>
          <w14:ligatures w14:val="standardContextual"/>
        </w:rPr>
        <w:id w:val="-956647014"/>
        <w:docPartObj>
          <w:docPartGallery w:val="Table of Contents"/>
          <w:docPartUnique/>
        </w:docPartObj>
      </w:sdtPr>
      <w:sdtEndPr>
        <w:rPr>
          <w:noProof/>
        </w:rPr>
      </w:sdtEndPr>
      <w:sdtContent>
        <w:p w14:paraId="38BE075E" w14:textId="77777777" w:rsidR="000A1E41" w:rsidRPr="006C4EC5" w:rsidRDefault="000A1E41" w:rsidP="006C4EC5">
          <w:pPr>
            <w:pStyle w:val="Heading1"/>
            <w:rPr>
              <w:rFonts w:cs="Times New Roman"/>
              <w:b w:val="0"/>
              <w:bCs/>
              <w:noProof/>
              <w:sz w:val="26"/>
              <w:szCs w:val="26"/>
            </w:rPr>
          </w:pPr>
          <w:r w:rsidRPr="006C4EC5">
            <w:rPr>
              <w:rFonts w:cs="Times New Roman"/>
              <w:b w:val="0"/>
              <w:bCs/>
              <w:sz w:val="26"/>
              <w:szCs w:val="26"/>
            </w:rPr>
            <w:t>MỤC LỤC</w:t>
          </w:r>
          <w:bookmarkEnd w:id="37"/>
        </w:p>
        <w:p w14:paraId="0AEC4039" w14:textId="044A104D" w:rsidR="006C4EC5" w:rsidRPr="006C4EC5" w:rsidRDefault="000A1E41"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r w:rsidRPr="006C4EC5">
            <w:rPr>
              <w:rFonts w:ascii="Times New Roman" w:eastAsiaTheme="majorEastAsia" w:hAnsi="Times New Roman" w:cs="Times New Roman"/>
              <w:b w:val="0"/>
              <w:sz w:val="26"/>
              <w:szCs w:val="26"/>
              <w:lang w:val="vi-VN" w:eastAsia="vi-VN"/>
            </w:rPr>
            <w:fldChar w:fldCharType="begin"/>
          </w:r>
          <w:r w:rsidRPr="006C4EC5">
            <w:rPr>
              <w:rFonts w:ascii="Times New Roman" w:hAnsi="Times New Roman" w:cs="Times New Roman"/>
              <w:b w:val="0"/>
              <w:sz w:val="26"/>
              <w:szCs w:val="26"/>
            </w:rPr>
            <w:instrText xml:space="preserve"> TOC \o "1-3" \h \z \u </w:instrText>
          </w:r>
          <w:r w:rsidRPr="006C4EC5">
            <w:rPr>
              <w:rFonts w:ascii="Times New Roman" w:eastAsiaTheme="majorEastAsia" w:hAnsi="Times New Roman" w:cs="Times New Roman"/>
              <w:b w:val="0"/>
              <w:sz w:val="26"/>
              <w:szCs w:val="26"/>
              <w:lang w:val="vi-VN" w:eastAsia="vi-VN"/>
            </w:rPr>
            <w:fldChar w:fldCharType="separate"/>
          </w:r>
          <w:hyperlink w:anchor="_Toc184671813" w:history="1">
            <w:r w:rsidR="006C4EC5" w:rsidRPr="006C4EC5">
              <w:rPr>
                <w:rStyle w:val="Hyperlink"/>
                <w:rFonts w:ascii="Times New Roman" w:hAnsi="Times New Roman" w:cs="Times New Roman"/>
                <w:b w:val="0"/>
                <w:noProof/>
                <w:sz w:val="26"/>
                <w:szCs w:val="26"/>
                <w:lang w:val="en-US"/>
              </w:rPr>
              <w:t>PHIẾU NHẬN XÉT CỦA GIÁO VIÊN HƯỚNG DẪN</w:t>
            </w:r>
            <w:r w:rsidR="006C4EC5" w:rsidRPr="006C4EC5">
              <w:rPr>
                <w:rFonts w:ascii="Times New Roman" w:hAnsi="Times New Roman" w:cs="Times New Roman"/>
                <w:b w:val="0"/>
                <w:noProof/>
                <w:webHidden/>
                <w:sz w:val="26"/>
                <w:szCs w:val="26"/>
              </w:rPr>
              <w:tab/>
            </w:r>
            <w:r w:rsidR="006C4EC5" w:rsidRPr="006C4EC5">
              <w:rPr>
                <w:rFonts w:ascii="Times New Roman" w:hAnsi="Times New Roman" w:cs="Times New Roman"/>
                <w:b w:val="0"/>
                <w:noProof/>
                <w:webHidden/>
                <w:sz w:val="26"/>
                <w:szCs w:val="26"/>
              </w:rPr>
              <w:fldChar w:fldCharType="begin"/>
            </w:r>
            <w:r w:rsidR="006C4EC5" w:rsidRPr="006C4EC5">
              <w:rPr>
                <w:rFonts w:ascii="Times New Roman" w:hAnsi="Times New Roman" w:cs="Times New Roman"/>
                <w:b w:val="0"/>
                <w:noProof/>
                <w:webHidden/>
                <w:sz w:val="26"/>
                <w:szCs w:val="26"/>
              </w:rPr>
              <w:instrText xml:space="preserve"> PAGEREF _Toc184671813 \h </w:instrText>
            </w:r>
            <w:r w:rsidR="006C4EC5" w:rsidRPr="006C4EC5">
              <w:rPr>
                <w:rFonts w:ascii="Times New Roman" w:hAnsi="Times New Roman" w:cs="Times New Roman"/>
                <w:b w:val="0"/>
                <w:noProof/>
                <w:webHidden/>
                <w:sz w:val="26"/>
                <w:szCs w:val="26"/>
              </w:rPr>
            </w:r>
            <w:r w:rsidR="006C4EC5" w:rsidRPr="006C4EC5">
              <w:rPr>
                <w:rFonts w:ascii="Times New Roman" w:hAnsi="Times New Roman" w:cs="Times New Roman"/>
                <w:b w:val="0"/>
                <w:noProof/>
                <w:webHidden/>
                <w:sz w:val="26"/>
                <w:szCs w:val="26"/>
              </w:rPr>
              <w:fldChar w:fldCharType="separate"/>
            </w:r>
            <w:r w:rsidR="006C4EC5" w:rsidRPr="006C4EC5">
              <w:rPr>
                <w:rFonts w:ascii="Times New Roman" w:hAnsi="Times New Roman" w:cs="Times New Roman"/>
                <w:b w:val="0"/>
                <w:noProof/>
                <w:webHidden/>
                <w:sz w:val="26"/>
                <w:szCs w:val="26"/>
              </w:rPr>
              <w:t>i</w:t>
            </w:r>
            <w:r w:rsidR="006C4EC5" w:rsidRPr="006C4EC5">
              <w:rPr>
                <w:rFonts w:ascii="Times New Roman" w:hAnsi="Times New Roman" w:cs="Times New Roman"/>
                <w:b w:val="0"/>
                <w:noProof/>
                <w:webHidden/>
                <w:sz w:val="26"/>
                <w:szCs w:val="26"/>
              </w:rPr>
              <w:fldChar w:fldCharType="end"/>
            </w:r>
          </w:hyperlink>
        </w:p>
        <w:p w14:paraId="246880E2" w14:textId="4ED8B78E"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4" w:history="1">
            <w:r w:rsidRPr="006C4EC5">
              <w:rPr>
                <w:rStyle w:val="Hyperlink"/>
                <w:rFonts w:ascii="Times New Roman" w:hAnsi="Times New Roman" w:cs="Times New Roman"/>
                <w:b w:val="0"/>
                <w:noProof/>
                <w:sz w:val="26"/>
                <w:szCs w:val="26"/>
                <w:lang w:val="en-US"/>
              </w:rPr>
              <w:t>PHIẾU NHẬN XÉT CỦA GIÁO VIÊN PHẢN BIỆN</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_Toc184671814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iv</w:t>
            </w:r>
            <w:r w:rsidRPr="006C4EC5">
              <w:rPr>
                <w:rFonts w:ascii="Times New Roman" w:hAnsi="Times New Roman" w:cs="Times New Roman"/>
                <w:b w:val="0"/>
                <w:noProof/>
                <w:webHidden/>
                <w:sz w:val="26"/>
                <w:szCs w:val="26"/>
              </w:rPr>
              <w:fldChar w:fldCharType="end"/>
            </w:r>
          </w:hyperlink>
        </w:p>
        <w:p w14:paraId="58251E17" w14:textId="4160085C"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5" w:history="1">
            <w:r w:rsidRPr="006C4EC5">
              <w:rPr>
                <w:rStyle w:val="Hyperlink"/>
                <w:rFonts w:ascii="Times New Roman" w:hAnsi="Times New Roman" w:cs="Times New Roman"/>
                <w:b w:val="0"/>
                <w:noProof/>
                <w:sz w:val="26"/>
                <w:szCs w:val="26"/>
              </w:rPr>
              <w:t>LỜI CẢM ƠN</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_Toc184671815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vii</w:t>
            </w:r>
            <w:r w:rsidRPr="006C4EC5">
              <w:rPr>
                <w:rFonts w:ascii="Times New Roman" w:hAnsi="Times New Roman" w:cs="Times New Roman"/>
                <w:b w:val="0"/>
                <w:noProof/>
                <w:webHidden/>
                <w:sz w:val="26"/>
                <w:szCs w:val="26"/>
              </w:rPr>
              <w:fldChar w:fldCharType="end"/>
            </w:r>
          </w:hyperlink>
        </w:p>
        <w:p w14:paraId="230036D8" w14:textId="5B9464D8"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6" w:history="1">
            <w:r w:rsidRPr="006C4EC5">
              <w:rPr>
                <w:rStyle w:val="Hyperlink"/>
                <w:rFonts w:ascii="Times New Roman" w:hAnsi="Times New Roman" w:cs="Times New Roman"/>
                <w:b w:val="0"/>
                <w:noProof/>
                <w:sz w:val="26"/>
                <w:szCs w:val="26"/>
                <w:lang w:val="en-US"/>
              </w:rPr>
              <w:t>ĐỀ CƯƠNG TIỂU LUẬN CHUYÊN NGÀNH</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_Toc184671816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viii</w:t>
            </w:r>
            <w:r w:rsidRPr="006C4EC5">
              <w:rPr>
                <w:rFonts w:ascii="Times New Roman" w:hAnsi="Times New Roman" w:cs="Times New Roman"/>
                <w:b w:val="0"/>
                <w:noProof/>
                <w:webHidden/>
                <w:sz w:val="26"/>
                <w:szCs w:val="26"/>
              </w:rPr>
              <w:fldChar w:fldCharType="end"/>
            </w:r>
          </w:hyperlink>
        </w:p>
        <w:p w14:paraId="5A44B1D1" w14:textId="73A873BC"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7" w:history="1">
            <w:r w:rsidRPr="006C4EC5">
              <w:rPr>
                <w:rStyle w:val="Hyperlink"/>
                <w:rFonts w:ascii="Times New Roman" w:hAnsi="Times New Roman" w:cs="Times New Roman"/>
                <w:b w:val="0"/>
                <w:noProof/>
                <w:sz w:val="26"/>
                <w:szCs w:val="26"/>
              </w:rPr>
              <w:t>DANH MỤC KÝ TỰ VIẾT TẮT</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_Toc184671817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xi</w:t>
            </w:r>
            <w:r w:rsidRPr="006C4EC5">
              <w:rPr>
                <w:rFonts w:ascii="Times New Roman" w:hAnsi="Times New Roman" w:cs="Times New Roman"/>
                <w:b w:val="0"/>
                <w:noProof/>
                <w:webHidden/>
                <w:sz w:val="26"/>
                <w:szCs w:val="26"/>
              </w:rPr>
              <w:fldChar w:fldCharType="end"/>
            </w:r>
          </w:hyperlink>
        </w:p>
        <w:p w14:paraId="1866855B" w14:textId="074D8057"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8" w:history="1">
            <w:r w:rsidRPr="006C4EC5">
              <w:rPr>
                <w:rStyle w:val="Hyperlink"/>
                <w:rFonts w:ascii="Times New Roman" w:hAnsi="Times New Roman" w:cs="Times New Roman"/>
                <w:b w:val="0"/>
                <w:noProof/>
                <w:sz w:val="26"/>
                <w:szCs w:val="26"/>
              </w:rPr>
              <w:t>DANH MỤC HÌNH ẢNH</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_Toc184671818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xii</w:t>
            </w:r>
            <w:r w:rsidRPr="006C4EC5">
              <w:rPr>
                <w:rFonts w:ascii="Times New Roman" w:hAnsi="Times New Roman" w:cs="Times New Roman"/>
                <w:b w:val="0"/>
                <w:noProof/>
                <w:webHidden/>
                <w:sz w:val="26"/>
                <w:szCs w:val="26"/>
              </w:rPr>
              <w:fldChar w:fldCharType="end"/>
            </w:r>
          </w:hyperlink>
        </w:p>
        <w:p w14:paraId="3016B326" w14:textId="7F1CE2CB"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19" w:history="1">
            <w:r w:rsidRPr="006C4EC5">
              <w:rPr>
                <w:rStyle w:val="Hyperlink"/>
                <w:rFonts w:ascii="Times New Roman" w:hAnsi="Times New Roman" w:cs="Times New Roman"/>
                <w:b w:val="0"/>
                <w:noProof/>
                <w:sz w:val="26"/>
                <w:szCs w:val="26"/>
              </w:rPr>
              <w:t>DANH MỤC BẢNG</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_Toc184671819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xv</w:t>
            </w:r>
            <w:r w:rsidRPr="006C4EC5">
              <w:rPr>
                <w:rFonts w:ascii="Times New Roman" w:hAnsi="Times New Roman" w:cs="Times New Roman"/>
                <w:b w:val="0"/>
                <w:noProof/>
                <w:webHidden/>
                <w:sz w:val="26"/>
                <w:szCs w:val="26"/>
              </w:rPr>
              <w:fldChar w:fldCharType="end"/>
            </w:r>
          </w:hyperlink>
        </w:p>
        <w:p w14:paraId="71E39065" w14:textId="27B927CF"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20" w:history="1">
            <w:r w:rsidRPr="006C4EC5">
              <w:rPr>
                <w:rStyle w:val="Hyperlink"/>
                <w:rFonts w:ascii="Times New Roman" w:hAnsi="Times New Roman" w:cs="Times New Roman"/>
                <w:b w:val="0"/>
                <w:noProof/>
                <w:sz w:val="26"/>
                <w:szCs w:val="26"/>
              </w:rPr>
              <w:t>MỤC LỤC</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_Toc184671820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xvii</w:t>
            </w:r>
            <w:r w:rsidRPr="006C4EC5">
              <w:rPr>
                <w:rFonts w:ascii="Times New Roman" w:hAnsi="Times New Roman" w:cs="Times New Roman"/>
                <w:b w:val="0"/>
                <w:noProof/>
                <w:webHidden/>
                <w:sz w:val="26"/>
                <w:szCs w:val="26"/>
              </w:rPr>
              <w:fldChar w:fldCharType="end"/>
            </w:r>
          </w:hyperlink>
        </w:p>
        <w:p w14:paraId="4227597E" w14:textId="143BDC62"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21" w:history="1">
            <w:r w:rsidRPr="006C4EC5">
              <w:rPr>
                <w:rStyle w:val="Hyperlink"/>
                <w:rFonts w:ascii="Times New Roman" w:hAnsi="Times New Roman" w:cs="Times New Roman"/>
                <w:b w:val="0"/>
                <w:noProof/>
                <w:sz w:val="26"/>
                <w:szCs w:val="26"/>
              </w:rPr>
              <w:t>PHẦN MỞ ĐẦU</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_Toc184671821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1</w:t>
            </w:r>
            <w:r w:rsidRPr="006C4EC5">
              <w:rPr>
                <w:rFonts w:ascii="Times New Roman" w:hAnsi="Times New Roman" w:cs="Times New Roman"/>
                <w:b w:val="0"/>
                <w:noProof/>
                <w:webHidden/>
                <w:sz w:val="26"/>
                <w:szCs w:val="26"/>
              </w:rPr>
              <w:fldChar w:fldCharType="end"/>
            </w:r>
          </w:hyperlink>
        </w:p>
        <w:p w14:paraId="7AA118B4" w14:textId="15A5B6B5"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22" w:history="1">
            <w:r w:rsidRPr="006C4EC5">
              <w:rPr>
                <w:rStyle w:val="Hyperlink"/>
                <w:rFonts w:ascii="Times New Roman" w:hAnsi="Times New Roman" w:cs="Times New Roman"/>
                <w:bCs/>
                <w:noProof/>
                <w:sz w:val="26"/>
                <w:szCs w:val="26"/>
              </w:rPr>
              <w:t>1.</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TÍNH CẤP THIẾT CỦA ĐỀ TÀI</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_Toc184671822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1</w:t>
            </w:r>
            <w:r w:rsidRPr="006C4EC5">
              <w:rPr>
                <w:rFonts w:ascii="Times New Roman" w:hAnsi="Times New Roman" w:cs="Times New Roman"/>
                <w:bCs/>
                <w:noProof/>
                <w:webHidden/>
                <w:sz w:val="26"/>
                <w:szCs w:val="26"/>
              </w:rPr>
              <w:fldChar w:fldCharType="end"/>
            </w:r>
          </w:hyperlink>
        </w:p>
        <w:p w14:paraId="113D9ABE" w14:textId="29DBF1C6"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23" w:history="1">
            <w:r w:rsidRPr="006C4EC5">
              <w:rPr>
                <w:rStyle w:val="Hyperlink"/>
                <w:rFonts w:ascii="Times New Roman" w:hAnsi="Times New Roman" w:cs="Times New Roman"/>
                <w:bCs/>
                <w:noProof/>
                <w:sz w:val="26"/>
                <w:szCs w:val="26"/>
              </w:rPr>
              <w:t>2.</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MỤC ĐÍCH CỦA ĐỀ TÀI</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_Toc184671823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1</w:t>
            </w:r>
            <w:r w:rsidRPr="006C4EC5">
              <w:rPr>
                <w:rFonts w:ascii="Times New Roman" w:hAnsi="Times New Roman" w:cs="Times New Roman"/>
                <w:bCs/>
                <w:noProof/>
                <w:webHidden/>
                <w:sz w:val="26"/>
                <w:szCs w:val="26"/>
              </w:rPr>
              <w:fldChar w:fldCharType="end"/>
            </w:r>
          </w:hyperlink>
        </w:p>
        <w:p w14:paraId="03662D7D" w14:textId="184BCA93"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24" w:history="1">
            <w:r w:rsidRPr="006C4EC5">
              <w:rPr>
                <w:rStyle w:val="Hyperlink"/>
                <w:rFonts w:ascii="Times New Roman" w:hAnsi="Times New Roman" w:cs="Times New Roman"/>
                <w:bCs/>
                <w:noProof/>
                <w:sz w:val="26"/>
                <w:szCs w:val="26"/>
              </w:rPr>
              <w:t>3.</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PHƯƠNG PHÁP THỰC HIỆN</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_Toc184671824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2</w:t>
            </w:r>
            <w:r w:rsidRPr="006C4EC5">
              <w:rPr>
                <w:rFonts w:ascii="Times New Roman" w:hAnsi="Times New Roman" w:cs="Times New Roman"/>
                <w:bCs/>
                <w:noProof/>
                <w:webHidden/>
                <w:sz w:val="26"/>
                <w:szCs w:val="26"/>
              </w:rPr>
              <w:fldChar w:fldCharType="end"/>
            </w:r>
          </w:hyperlink>
        </w:p>
        <w:p w14:paraId="01EBCC50" w14:textId="42295306"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25" w:history="1">
            <w:r w:rsidRPr="006C4EC5">
              <w:rPr>
                <w:rStyle w:val="Hyperlink"/>
                <w:rFonts w:ascii="Times New Roman" w:hAnsi="Times New Roman" w:cs="Times New Roman"/>
                <w:bCs/>
                <w:noProof/>
                <w:sz w:val="26"/>
                <w:szCs w:val="26"/>
              </w:rPr>
              <w:t>4.</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KẾT QUẢ DỰ KIẾN ĐẠT ĐƯỢC</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_Toc184671825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2</w:t>
            </w:r>
            <w:r w:rsidRPr="006C4EC5">
              <w:rPr>
                <w:rFonts w:ascii="Times New Roman" w:hAnsi="Times New Roman" w:cs="Times New Roman"/>
                <w:bCs/>
                <w:noProof/>
                <w:webHidden/>
                <w:sz w:val="26"/>
                <w:szCs w:val="26"/>
              </w:rPr>
              <w:fldChar w:fldCharType="end"/>
            </w:r>
          </w:hyperlink>
        </w:p>
        <w:p w14:paraId="4E09B982" w14:textId="23F5AA2B"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26" w:history="1">
            <w:r w:rsidRPr="006C4EC5">
              <w:rPr>
                <w:rStyle w:val="Hyperlink"/>
                <w:rFonts w:ascii="Times New Roman" w:hAnsi="Times New Roman" w:cs="Times New Roman"/>
                <w:b w:val="0"/>
                <w:noProof/>
                <w:sz w:val="26"/>
                <w:szCs w:val="26"/>
              </w:rPr>
              <w:t>PHẦN NỘI DUNG</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_Toc184671826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3</w:t>
            </w:r>
            <w:r w:rsidRPr="006C4EC5">
              <w:rPr>
                <w:rFonts w:ascii="Times New Roman" w:hAnsi="Times New Roman" w:cs="Times New Roman"/>
                <w:b w:val="0"/>
                <w:noProof/>
                <w:webHidden/>
                <w:sz w:val="26"/>
                <w:szCs w:val="26"/>
              </w:rPr>
              <w:fldChar w:fldCharType="end"/>
            </w:r>
          </w:hyperlink>
        </w:p>
        <w:p w14:paraId="661E7CA7" w14:textId="564CDE57" w:rsidR="006C4EC5" w:rsidRPr="006C4EC5" w:rsidRDefault="006C4EC5" w:rsidP="006C4EC5">
          <w:pPr>
            <w:pStyle w:val="TOC2"/>
            <w:tabs>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27" w:history="1">
            <w:r w:rsidRPr="006C4EC5">
              <w:rPr>
                <w:rStyle w:val="Hyperlink"/>
                <w:rFonts w:ascii="Times New Roman" w:hAnsi="Times New Roman" w:cs="Times New Roman"/>
                <w:bCs/>
                <w:noProof/>
                <w:sz w:val="26"/>
                <w:szCs w:val="26"/>
              </w:rPr>
              <w:t>CHƯƠNG 1. CƠ SỞ LÝ THUYẾT</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_Toc184671827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3</w:t>
            </w:r>
            <w:r w:rsidRPr="006C4EC5">
              <w:rPr>
                <w:rFonts w:ascii="Times New Roman" w:hAnsi="Times New Roman" w:cs="Times New Roman"/>
                <w:bCs/>
                <w:noProof/>
                <w:webHidden/>
                <w:sz w:val="26"/>
                <w:szCs w:val="26"/>
              </w:rPr>
              <w:fldChar w:fldCharType="end"/>
            </w:r>
          </w:hyperlink>
        </w:p>
        <w:p w14:paraId="3AA10E00" w14:textId="7CB70578"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28" w:history="1">
            <w:r w:rsidRPr="006C4EC5">
              <w:rPr>
                <w:rStyle w:val="Hyperlink"/>
                <w:rFonts w:ascii="Times New Roman" w:hAnsi="Times New Roman" w:cs="Times New Roman"/>
                <w:bCs/>
                <w:i w:val="0"/>
                <w:iCs w:val="0"/>
                <w:noProof/>
                <w:sz w:val="26"/>
                <w:szCs w:val="26"/>
              </w:rPr>
              <w:t>1.1.</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Kiến trúc hệ thống</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_Toc184671828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3</w:t>
            </w:r>
            <w:r w:rsidRPr="006C4EC5">
              <w:rPr>
                <w:rFonts w:ascii="Times New Roman" w:hAnsi="Times New Roman" w:cs="Times New Roman"/>
                <w:bCs/>
                <w:i w:val="0"/>
                <w:iCs w:val="0"/>
                <w:noProof/>
                <w:webHidden/>
                <w:sz w:val="26"/>
                <w:szCs w:val="26"/>
              </w:rPr>
              <w:fldChar w:fldCharType="end"/>
            </w:r>
          </w:hyperlink>
        </w:p>
        <w:p w14:paraId="4FA2EF17" w14:textId="3972DE3B"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29" w:history="1">
            <w:r w:rsidRPr="006C4EC5">
              <w:rPr>
                <w:rStyle w:val="Hyperlink"/>
                <w:rFonts w:ascii="Times New Roman" w:hAnsi="Times New Roman" w:cs="Times New Roman"/>
                <w:bCs/>
                <w:i w:val="0"/>
                <w:iCs w:val="0"/>
                <w:noProof/>
                <w:sz w:val="26"/>
                <w:szCs w:val="26"/>
              </w:rPr>
              <w:t>1.2.</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ReactJs</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_Toc184671829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4</w:t>
            </w:r>
            <w:r w:rsidRPr="006C4EC5">
              <w:rPr>
                <w:rFonts w:ascii="Times New Roman" w:hAnsi="Times New Roman" w:cs="Times New Roman"/>
                <w:bCs/>
                <w:i w:val="0"/>
                <w:iCs w:val="0"/>
                <w:noProof/>
                <w:webHidden/>
                <w:sz w:val="26"/>
                <w:szCs w:val="26"/>
              </w:rPr>
              <w:fldChar w:fldCharType="end"/>
            </w:r>
          </w:hyperlink>
        </w:p>
        <w:p w14:paraId="38BB1E12" w14:textId="4762125B"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0" w:history="1">
            <w:r w:rsidRPr="006C4EC5">
              <w:rPr>
                <w:rStyle w:val="Hyperlink"/>
                <w:rFonts w:ascii="Times New Roman" w:hAnsi="Times New Roman" w:cs="Times New Roman"/>
                <w:bCs/>
                <w:i w:val="0"/>
                <w:iCs w:val="0"/>
                <w:noProof/>
                <w:sz w:val="26"/>
                <w:szCs w:val="26"/>
              </w:rPr>
              <w:t>1.3.</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Node.js</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_Toc184671830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6</w:t>
            </w:r>
            <w:r w:rsidRPr="006C4EC5">
              <w:rPr>
                <w:rFonts w:ascii="Times New Roman" w:hAnsi="Times New Roman" w:cs="Times New Roman"/>
                <w:bCs/>
                <w:i w:val="0"/>
                <w:iCs w:val="0"/>
                <w:noProof/>
                <w:webHidden/>
                <w:sz w:val="26"/>
                <w:szCs w:val="26"/>
              </w:rPr>
              <w:fldChar w:fldCharType="end"/>
            </w:r>
          </w:hyperlink>
        </w:p>
        <w:p w14:paraId="7D7D74C6" w14:textId="0CF19813"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1" w:history="1">
            <w:r w:rsidRPr="006C4EC5">
              <w:rPr>
                <w:rStyle w:val="Hyperlink"/>
                <w:rFonts w:ascii="Times New Roman" w:hAnsi="Times New Roman" w:cs="Times New Roman"/>
                <w:bCs/>
                <w:i w:val="0"/>
                <w:iCs w:val="0"/>
                <w:noProof/>
                <w:sz w:val="26"/>
                <w:szCs w:val="26"/>
              </w:rPr>
              <w:t>1.4.</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Express.js</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_Toc184671831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7</w:t>
            </w:r>
            <w:r w:rsidRPr="006C4EC5">
              <w:rPr>
                <w:rFonts w:ascii="Times New Roman" w:hAnsi="Times New Roman" w:cs="Times New Roman"/>
                <w:bCs/>
                <w:i w:val="0"/>
                <w:iCs w:val="0"/>
                <w:noProof/>
                <w:webHidden/>
                <w:sz w:val="26"/>
                <w:szCs w:val="26"/>
              </w:rPr>
              <w:fldChar w:fldCharType="end"/>
            </w:r>
          </w:hyperlink>
        </w:p>
        <w:p w14:paraId="50F5C0C5" w14:textId="78845A08"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2" w:history="1">
            <w:r w:rsidRPr="006C4EC5">
              <w:rPr>
                <w:rStyle w:val="Hyperlink"/>
                <w:rFonts w:ascii="Times New Roman" w:hAnsi="Times New Roman" w:cs="Times New Roman"/>
                <w:bCs/>
                <w:i w:val="0"/>
                <w:iCs w:val="0"/>
                <w:noProof/>
                <w:sz w:val="26"/>
                <w:szCs w:val="26"/>
              </w:rPr>
              <w:t>1.5.</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MongoDB</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_Toc184671832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9</w:t>
            </w:r>
            <w:r w:rsidRPr="006C4EC5">
              <w:rPr>
                <w:rFonts w:ascii="Times New Roman" w:hAnsi="Times New Roman" w:cs="Times New Roman"/>
                <w:bCs/>
                <w:i w:val="0"/>
                <w:iCs w:val="0"/>
                <w:noProof/>
                <w:webHidden/>
                <w:sz w:val="26"/>
                <w:szCs w:val="26"/>
              </w:rPr>
              <w:fldChar w:fldCharType="end"/>
            </w:r>
          </w:hyperlink>
        </w:p>
        <w:p w14:paraId="7EF134AE" w14:textId="67DDFECE"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3" w:history="1">
            <w:r w:rsidRPr="006C4EC5">
              <w:rPr>
                <w:rStyle w:val="Hyperlink"/>
                <w:rFonts w:ascii="Times New Roman" w:hAnsi="Times New Roman" w:cs="Times New Roman"/>
                <w:bCs/>
                <w:i w:val="0"/>
                <w:iCs w:val="0"/>
                <w:noProof/>
                <w:sz w:val="26"/>
                <w:szCs w:val="26"/>
                <w:lang w:val="vi-VN"/>
              </w:rPr>
              <w:t>1.6.</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RESTFul API</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_Toc184671833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10</w:t>
            </w:r>
            <w:r w:rsidRPr="006C4EC5">
              <w:rPr>
                <w:rFonts w:ascii="Times New Roman" w:hAnsi="Times New Roman" w:cs="Times New Roman"/>
                <w:bCs/>
                <w:i w:val="0"/>
                <w:iCs w:val="0"/>
                <w:noProof/>
                <w:webHidden/>
                <w:sz w:val="26"/>
                <w:szCs w:val="26"/>
              </w:rPr>
              <w:fldChar w:fldCharType="end"/>
            </w:r>
          </w:hyperlink>
        </w:p>
        <w:p w14:paraId="067F05BA" w14:textId="6A341D6D"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4" w:history="1">
            <w:r w:rsidRPr="006C4EC5">
              <w:rPr>
                <w:rStyle w:val="Hyperlink"/>
                <w:rFonts w:ascii="Times New Roman" w:hAnsi="Times New Roman" w:cs="Times New Roman"/>
                <w:bCs/>
                <w:i w:val="0"/>
                <w:iCs w:val="0"/>
                <w:noProof/>
                <w:sz w:val="26"/>
                <w:szCs w:val="26"/>
              </w:rPr>
              <w:t>1.7.</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JSON Web Token</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_Toc184671834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12</w:t>
            </w:r>
            <w:r w:rsidRPr="006C4EC5">
              <w:rPr>
                <w:rFonts w:ascii="Times New Roman" w:hAnsi="Times New Roman" w:cs="Times New Roman"/>
                <w:bCs/>
                <w:i w:val="0"/>
                <w:iCs w:val="0"/>
                <w:noProof/>
                <w:webHidden/>
                <w:sz w:val="26"/>
                <w:szCs w:val="26"/>
              </w:rPr>
              <w:fldChar w:fldCharType="end"/>
            </w:r>
          </w:hyperlink>
        </w:p>
        <w:p w14:paraId="520B76A1" w14:textId="0FEBC26A"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5" w:history="1">
            <w:r w:rsidRPr="006C4EC5">
              <w:rPr>
                <w:rStyle w:val="Hyperlink"/>
                <w:rFonts w:ascii="Times New Roman" w:hAnsi="Times New Roman" w:cs="Times New Roman"/>
                <w:bCs/>
                <w:i w:val="0"/>
                <w:iCs w:val="0"/>
                <w:noProof/>
                <w:sz w:val="26"/>
                <w:szCs w:val="26"/>
              </w:rPr>
              <w:t>1.8.</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Các công nghệ khác</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_Toc184671835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14</w:t>
            </w:r>
            <w:r w:rsidRPr="006C4EC5">
              <w:rPr>
                <w:rFonts w:ascii="Times New Roman" w:hAnsi="Times New Roman" w:cs="Times New Roman"/>
                <w:bCs/>
                <w:i w:val="0"/>
                <w:iCs w:val="0"/>
                <w:noProof/>
                <w:webHidden/>
                <w:sz w:val="26"/>
                <w:szCs w:val="26"/>
              </w:rPr>
              <w:fldChar w:fldCharType="end"/>
            </w:r>
          </w:hyperlink>
        </w:p>
        <w:p w14:paraId="1CD2D1F6" w14:textId="40D12B89" w:rsidR="006C4EC5" w:rsidRPr="006C4EC5" w:rsidRDefault="006C4EC5" w:rsidP="006C4EC5">
          <w:pPr>
            <w:pStyle w:val="TOC2"/>
            <w:tabs>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36" w:history="1">
            <w:r w:rsidRPr="006C4EC5">
              <w:rPr>
                <w:rStyle w:val="Hyperlink"/>
                <w:rFonts w:ascii="Times New Roman" w:hAnsi="Times New Roman" w:cs="Times New Roman"/>
                <w:bCs/>
                <w:noProof/>
                <w:sz w:val="26"/>
                <w:szCs w:val="26"/>
              </w:rPr>
              <w:t>CHƯƠNG 2. KHẢO SÁT HIỆN TRẠNG VÀ MÔ HÌNH HOÁ YÊU CẦU</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_Toc184671836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15</w:t>
            </w:r>
            <w:r w:rsidRPr="006C4EC5">
              <w:rPr>
                <w:rFonts w:ascii="Times New Roman" w:hAnsi="Times New Roman" w:cs="Times New Roman"/>
                <w:bCs/>
                <w:noProof/>
                <w:webHidden/>
                <w:sz w:val="26"/>
                <w:szCs w:val="26"/>
              </w:rPr>
              <w:fldChar w:fldCharType="end"/>
            </w:r>
          </w:hyperlink>
        </w:p>
        <w:p w14:paraId="5ECD8B2E" w14:textId="7DDB6B48"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7" w:history="1">
            <w:r w:rsidRPr="006C4EC5">
              <w:rPr>
                <w:rStyle w:val="Hyperlink"/>
                <w:rFonts w:ascii="Times New Roman" w:hAnsi="Times New Roman" w:cs="Times New Roman"/>
                <w:bCs/>
                <w:i w:val="0"/>
                <w:iCs w:val="0"/>
                <w:noProof/>
                <w:sz w:val="26"/>
                <w:szCs w:val="26"/>
                <w:lang w:val="vi-VN"/>
              </w:rPr>
              <w:t>2.1.</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Khảo sát hiện trạng</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_Toc184671837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15</w:t>
            </w:r>
            <w:r w:rsidRPr="006C4EC5">
              <w:rPr>
                <w:rFonts w:ascii="Times New Roman" w:hAnsi="Times New Roman" w:cs="Times New Roman"/>
                <w:bCs/>
                <w:i w:val="0"/>
                <w:iCs w:val="0"/>
                <w:noProof/>
                <w:webHidden/>
                <w:sz w:val="26"/>
                <w:szCs w:val="26"/>
              </w:rPr>
              <w:fldChar w:fldCharType="end"/>
            </w:r>
          </w:hyperlink>
        </w:p>
        <w:p w14:paraId="0E614220" w14:textId="7CB2C4BE"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8" w:history="1">
            <w:r w:rsidRPr="006C4EC5">
              <w:rPr>
                <w:rStyle w:val="Hyperlink"/>
                <w:rFonts w:ascii="Times New Roman" w:hAnsi="Times New Roman" w:cs="Times New Roman"/>
                <w:bCs/>
                <w:i w:val="0"/>
                <w:iCs w:val="0"/>
                <w:noProof/>
                <w:sz w:val="26"/>
                <w:szCs w:val="26"/>
              </w:rPr>
              <w:t>2.2.</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Xác định yêu cầu</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_Toc184671838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17</w:t>
            </w:r>
            <w:r w:rsidRPr="006C4EC5">
              <w:rPr>
                <w:rFonts w:ascii="Times New Roman" w:hAnsi="Times New Roman" w:cs="Times New Roman"/>
                <w:bCs/>
                <w:i w:val="0"/>
                <w:iCs w:val="0"/>
                <w:noProof/>
                <w:webHidden/>
                <w:sz w:val="26"/>
                <w:szCs w:val="26"/>
              </w:rPr>
              <w:fldChar w:fldCharType="end"/>
            </w:r>
          </w:hyperlink>
        </w:p>
        <w:p w14:paraId="44327401" w14:textId="22578984"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39" w:history="1">
            <w:r w:rsidRPr="006C4EC5">
              <w:rPr>
                <w:rStyle w:val="Hyperlink"/>
                <w:rFonts w:ascii="Times New Roman" w:hAnsi="Times New Roman" w:cs="Times New Roman"/>
                <w:bCs/>
                <w:i w:val="0"/>
                <w:iCs w:val="0"/>
                <w:noProof/>
                <w:sz w:val="26"/>
                <w:szCs w:val="26"/>
              </w:rPr>
              <w:t>2.3.</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Mô hình hóa yêu cầu</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_Toc184671839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18</w:t>
            </w:r>
            <w:r w:rsidRPr="006C4EC5">
              <w:rPr>
                <w:rFonts w:ascii="Times New Roman" w:hAnsi="Times New Roman" w:cs="Times New Roman"/>
                <w:bCs/>
                <w:i w:val="0"/>
                <w:iCs w:val="0"/>
                <w:noProof/>
                <w:webHidden/>
                <w:sz w:val="26"/>
                <w:szCs w:val="26"/>
              </w:rPr>
              <w:fldChar w:fldCharType="end"/>
            </w:r>
          </w:hyperlink>
        </w:p>
        <w:p w14:paraId="5E9934E9" w14:textId="22A824D4" w:rsidR="006C4EC5" w:rsidRPr="006C4EC5" w:rsidRDefault="006C4EC5" w:rsidP="006C4EC5">
          <w:pPr>
            <w:pStyle w:val="TOC2"/>
            <w:tabs>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40" w:history="1">
            <w:r w:rsidRPr="006C4EC5">
              <w:rPr>
                <w:rStyle w:val="Hyperlink"/>
                <w:rFonts w:ascii="Times New Roman" w:hAnsi="Times New Roman" w:cs="Times New Roman"/>
                <w:bCs/>
                <w:noProof/>
                <w:sz w:val="26"/>
                <w:szCs w:val="26"/>
              </w:rPr>
              <w:t>CHƯƠNG 3. THIẾT KẾ PHẦN MỀM</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_Toc184671840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50</w:t>
            </w:r>
            <w:r w:rsidRPr="006C4EC5">
              <w:rPr>
                <w:rFonts w:ascii="Times New Roman" w:hAnsi="Times New Roman" w:cs="Times New Roman"/>
                <w:bCs/>
                <w:noProof/>
                <w:webHidden/>
                <w:sz w:val="26"/>
                <w:szCs w:val="26"/>
              </w:rPr>
              <w:fldChar w:fldCharType="end"/>
            </w:r>
          </w:hyperlink>
        </w:p>
        <w:p w14:paraId="368FB3B9" w14:textId="4896F6A9"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1" w:history="1">
            <w:r w:rsidRPr="006C4EC5">
              <w:rPr>
                <w:rStyle w:val="Hyperlink"/>
                <w:rFonts w:ascii="Times New Roman" w:hAnsi="Times New Roman" w:cs="Times New Roman"/>
                <w:bCs/>
                <w:i w:val="0"/>
                <w:iCs w:val="0"/>
                <w:noProof/>
                <w:sz w:val="26"/>
                <w:szCs w:val="26"/>
                <w:lang w:val="vi-VN"/>
              </w:rPr>
              <w:t>3.1.</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en-US"/>
              </w:rPr>
              <w:t>Một số lược đồ tuần tự</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_Toc184671841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50</w:t>
            </w:r>
            <w:r w:rsidRPr="006C4EC5">
              <w:rPr>
                <w:rFonts w:ascii="Times New Roman" w:hAnsi="Times New Roman" w:cs="Times New Roman"/>
                <w:bCs/>
                <w:i w:val="0"/>
                <w:iCs w:val="0"/>
                <w:noProof/>
                <w:webHidden/>
                <w:sz w:val="26"/>
                <w:szCs w:val="26"/>
              </w:rPr>
              <w:fldChar w:fldCharType="end"/>
            </w:r>
          </w:hyperlink>
        </w:p>
        <w:p w14:paraId="41EE9B52" w14:textId="04551E2A"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3" w:history="1">
            <w:r w:rsidRPr="006C4EC5">
              <w:rPr>
                <w:rStyle w:val="Hyperlink"/>
                <w:rFonts w:ascii="Times New Roman" w:hAnsi="Times New Roman" w:cs="Times New Roman"/>
                <w:bCs/>
                <w:i w:val="0"/>
                <w:iCs w:val="0"/>
                <w:noProof/>
                <w:sz w:val="26"/>
                <w:szCs w:val="26"/>
                <w:lang w:val="vi-VN"/>
              </w:rPr>
              <w:t>3.2.</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vi-VN"/>
              </w:rPr>
              <w:t>Thiết kế cơ sở dữ liệu</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_Toc184671843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57</w:t>
            </w:r>
            <w:r w:rsidRPr="006C4EC5">
              <w:rPr>
                <w:rFonts w:ascii="Times New Roman" w:hAnsi="Times New Roman" w:cs="Times New Roman"/>
                <w:bCs/>
                <w:i w:val="0"/>
                <w:iCs w:val="0"/>
                <w:noProof/>
                <w:webHidden/>
                <w:sz w:val="26"/>
                <w:szCs w:val="26"/>
              </w:rPr>
              <w:fldChar w:fldCharType="end"/>
            </w:r>
          </w:hyperlink>
        </w:p>
        <w:p w14:paraId="79C96DD4" w14:textId="0FDDCB4B"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4" w:history="1">
            <w:r w:rsidRPr="006C4EC5">
              <w:rPr>
                <w:rStyle w:val="Hyperlink"/>
                <w:rFonts w:ascii="Times New Roman" w:hAnsi="Times New Roman" w:cs="Times New Roman"/>
                <w:bCs/>
                <w:i w:val="0"/>
                <w:iCs w:val="0"/>
                <w:noProof/>
                <w:sz w:val="26"/>
                <w:szCs w:val="26"/>
                <w:lang w:val="vi-VN"/>
              </w:rPr>
              <w:t>3.3.</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vi-VN"/>
              </w:rPr>
              <w:t xml:space="preserve">Thiết kế </w:t>
            </w:r>
            <w:r w:rsidRPr="006C4EC5">
              <w:rPr>
                <w:rStyle w:val="Hyperlink"/>
                <w:rFonts w:ascii="Times New Roman" w:hAnsi="Times New Roman" w:cs="Times New Roman"/>
                <w:bCs/>
                <w:i w:val="0"/>
                <w:iCs w:val="0"/>
                <w:noProof/>
                <w:sz w:val="26"/>
                <w:szCs w:val="26"/>
                <w:lang w:val="en-US"/>
              </w:rPr>
              <w:t>giao diện</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_Toc184671844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70</w:t>
            </w:r>
            <w:r w:rsidRPr="006C4EC5">
              <w:rPr>
                <w:rFonts w:ascii="Times New Roman" w:hAnsi="Times New Roman" w:cs="Times New Roman"/>
                <w:bCs/>
                <w:i w:val="0"/>
                <w:iCs w:val="0"/>
                <w:noProof/>
                <w:webHidden/>
                <w:sz w:val="26"/>
                <w:szCs w:val="26"/>
              </w:rPr>
              <w:fldChar w:fldCharType="end"/>
            </w:r>
          </w:hyperlink>
        </w:p>
        <w:p w14:paraId="3F876470" w14:textId="46C6D325" w:rsidR="006C4EC5" w:rsidRPr="006C4EC5" w:rsidRDefault="006C4EC5" w:rsidP="006C4EC5">
          <w:pPr>
            <w:pStyle w:val="TOC2"/>
            <w:tabs>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45" w:history="1">
            <w:r w:rsidRPr="006C4EC5">
              <w:rPr>
                <w:rStyle w:val="Hyperlink"/>
                <w:rFonts w:ascii="Times New Roman" w:hAnsi="Times New Roman" w:cs="Times New Roman"/>
                <w:bCs/>
                <w:noProof/>
                <w:sz w:val="26"/>
                <w:szCs w:val="26"/>
              </w:rPr>
              <w:t>CHƯƠNG 4. CÀI ĐẶT ỨNG DỤNG VÀ LÝ THUYẾT KIỂM THỬ</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_Toc184671845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91</w:t>
            </w:r>
            <w:r w:rsidRPr="006C4EC5">
              <w:rPr>
                <w:rFonts w:ascii="Times New Roman" w:hAnsi="Times New Roman" w:cs="Times New Roman"/>
                <w:bCs/>
                <w:noProof/>
                <w:webHidden/>
                <w:sz w:val="26"/>
                <w:szCs w:val="26"/>
              </w:rPr>
              <w:fldChar w:fldCharType="end"/>
            </w:r>
          </w:hyperlink>
        </w:p>
        <w:p w14:paraId="4824F16E" w14:textId="623CD96E"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6" w:history="1">
            <w:r w:rsidRPr="006C4EC5">
              <w:rPr>
                <w:rStyle w:val="Hyperlink"/>
                <w:rFonts w:ascii="Times New Roman" w:hAnsi="Times New Roman" w:cs="Times New Roman"/>
                <w:bCs/>
                <w:i w:val="0"/>
                <w:iCs w:val="0"/>
                <w:noProof/>
                <w:sz w:val="26"/>
                <w:szCs w:val="26"/>
              </w:rPr>
              <w:t>4.1.</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rPr>
              <w:t>Cài đặt ứng dụng</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_Toc184671846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91</w:t>
            </w:r>
            <w:r w:rsidRPr="006C4EC5">
              <w:rPr>
                <w:rFonts w:ascii="Times New Roman" w:hAnsi="Times New Roman" w:cs="Times New Roman"/>
                <w:bCs/>
                <w:i w:val="0"/>
                <w:iCs w:val="0"/>
                <w:noProof/>
                <w:webHidden/>
                <w:sz w:val="26"/>
                <w:szCs w:val="26"/>
              </w:rPr>
              <w:fldChar w:fldCharType="end"/>
            </w:r>
          </w:hyperlink>
        </w:p>
        <w:p w14:paraId="4C4EF382" w14:textId="74E4DDD7"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7" w:history="1">
            <w:r w:rsidRPr="006C4EC5">
              <w:rPr>
                <w:rStyle w:val="Hyperlink"/>
                <w:rFonts w:ascii="Times New Roman" w:hAnsi="Times New Roman" w:cs="Times New Roman"/>
                <w:bCs/>
                <w:i w:val="0"/>
                <w:iCs w:val="0"/>
                <w:noProof/>
                <w:sz w:val="26"/>
                <w:szCs w:val="26"/>
                <w:lang w:val="en-US"/>
              </w:rPr>
              <w:t>4.2.</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en-US"/>
              </w:rPr>
              <w:t>Kiểm thử chương trình</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_Toc184671847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91</w:t>
            </w:r>
            <w:r w:rsidRPr="006C4EC5">
              <w:rPr>
                <w:rFonts w:ascii="Times New Roman" w:hAnsi="Times New Roman" w:cs="Times New Roman"/>
                <w:bCs/>
                <w:i w:val="0"/>
                <w:iCs w:val="0"/>
                <w:noProof/>
                <w:webHidden/>
                <w:sz w:val="26"/>
                <w:szCs w:val="26"/>
              </w:rPr>
              <w:fldChar w:fldCharType="end"/>
            </w:r>
          </w:hyperlink>
        </w:p>
        <w:p w14:paraId="0BE0A74F" w14:textId="25F1C2DA"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8" w:history="1">
            <w:r w:rsidRPr="006C4EC5">
              <w:rPr>
                <w:rStyle w:val="Hyperlink"/>
                <w:rFonts w:ascii="Times New Roman" w:hAnsi="Times New Roman" w:cs="Times New Roman"/>
                <w:bCs/>
                <w:i w:val="0"/>
                <w:iCs w:val="0"/>
                <w:noProof/>
                <w:sz w:val="26"/>
                <w:szCs w:val="26"/>
                <w:lang w:val="en-US"/>
              </w:rPr>
              <w:t>4.3.</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en-US"/>
              </w:rPr>
              <w:t>Quy trình kiểm thử</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_Toc184671848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92</w:t>
            </w:r>
            <w:r w:rsidRPr="006C4EC5">
              <w:rPr>
                <w:rFonts w:ascii="Times New Roman" w:hAnsi="Times New Roman" w:cs="Times New Roman"/>
                <w:bCs/>
                <w:i w:val="0"/>
                <w:iCs w:val="0"/>
                <w:noProof/>
                <w:webHidden/>
                <w:sz w:val="26"/>
                <w:szCs w:val="26"/>
              </w:rPr>
              <w:fldChar w:fldCharType="end"/>
            </w:r>
          </w:hyperlink>
        </w:p>
        <w:p w14:paraId="447F3673" w14:textId="02D4E6A9" w:rsidR="006C4EC5" w:rsidRPr="006C4EC5" w:rsidRDefault="006C4EC5" w:rsidP="006C4EC5">
          <w:pPr>
            <w:pStyle w:val="TOC3"/>
            <w:tabs>
              <w:tab w:val="left" w:pos="1300"/>
              <w:tab w:val="right" w:leader="dot" w:pos="9062"/>
            </w:tabs>
            <w:rPr>
              <w:rFonts w:ascii="Times New Roman" w:eastAsiaTheme="minorEastAsia" w:hAnsi="Times New Roman" w:cs="Times New Roman"/>
              <w:bCs/>
              <w:i w:val="0"/>
              <w:iCs w:val="0"/>
              <w:noProof/>
              <w:kern w:val="2"/>
              <w:sz w:val="26"/>
              <w:szCs w:val="26"/>
              <w:lang w:val="en-US"/>
              <w14:ligatures w14:val="standardContextual"/>
            </w:rPr>
          </w:pPr>
          <w:hyperlink w:anchor="_Toc184671849" w:history="1">
            <w:r w:rsidRPr="006C4EC5">
              <w:rPr>
                <w:rStyle w:val="Hyperlink"/>
                <w:rFonts w:ascii="Times New Roman" w:hAnsi="Times New Roman" w:cs="Times New Roman"/>
                <w:bCs/>
                <w:i w:val="0"/>
                <w:iCs w:val="0"/>
                <w:noProof/>
                <w:sz w:val="26"/>
                <w:szCs w:val="26"/>
                <w:lang w:val="en-US"/>
              </w:rPr>
              <w:t>4.4.</w:t>
            </w:r>
            <w:r w:rsidRPr="006C4EC5">
              <w:rPr>
                <w:rFonts w:ascii="Times New Roman" w:eastAsiaTheme="minorEastAsia" w:hAnsi="Times New Roman" w:cs="Times New Roman"/>
                <w:bCs/>
                <w:i w:val="0"/>
                <w:iCs w:val="0"/>
                <w:noProof/>
                <w:kern w:val="2"/>
                <w:sz w:val="26"/>
                <w:szCs w:val="26"/>
                <w:lang w:val="en-US"/>
                <w14:ligatures w14:val="standardContextual"/>
              </w:rPr>
              <w:tab/>
            </w:r>
            <w:r w:rsidRPr="006C4EC5">
              <w:rPr>
                <w:rStyle w:val="Hyperlink"/>
                <w:rFonts w:ascii="Times New Roman" w:hAnsi="Times New Roman" w:cs="Times New Roman"/>
                <w:bCs/>
                <w:i w:val="0"/>
                <w:iCs w:val="0"/>
                <w:noProof/>
                <w:sz w:val="26"/>
                <w:szCs w:val="26"/>
                <w:lang w:val="en-US"/>
              </w:rPr>
              <w:t>Kế hoạch kiểm thử</w:t>
            </w:r>
            <w:r w:rsidRPr="006C4EC5">
              <w:rPr>
                <w:rFonts w:ascii="Times New Roman" w:hAnsi="Times New Roman" w:cs="Times New Roman"/>
                <w:bCs/>
                <w:i w:val="0"/>
                <w:iCs w:val="0"/>
                <w:noProof/>
                <w:webHidden/>
                <w:sz w:val="26"/>
                <w:szCs w:val="26"/>
              </w:rPr>
              <w:tab/>
            </w:r>
            <w:r w:rsidRPr="006C4EC5">
              <w:rPr>
                <w:rFonts w:ascii="Times New Roman" w:hAnsi="Times New Roman" w:cs="Times New Roman"/>
                <w:bCs/>
                <w:i w:val="0"/>
                <w:iCs w:val="0"/>
                <w:noProof/>
                <w:webHidden/>
                <w:sz w:val="26"/>
                <w:szCs w:val="26"/>
              </w:rPr>
              <w:fldChar w:fldCharType="begin"/>
            </w:r>
            <w:r w:rsidRPr="006C4EC5">
              <w:rPr>
                <w:rFonts w:ascii="Times New Roman" w:hAnsi="Times New Roman" w:cs="Times New Roman"/>
                <w:bCs/>
                <w:i w:val="0"/>
                <w:iCs w:val="0"/>
                <w:noProof/>
                <w:webHidden/>
                <w:sz w:val="26"/>
                <w:szCs w:val="26"/>
              </w:rPr>
              <w:instrText xml:space="preserve"> PAGEREF _Toc184671849 \h </w:instrText>
            </w:r>
            <w:r w:rsidRPr="006C4EC5">
              <w:rPr>
                <w:rFonts w:ascii="Times New Roman" w:hAnsi="Times New Roman" w:cs="Times New Roman"/>
                <w:bCs/>
                <w:i w:val="0"/>
                <w:iCs w:val="0"/>
                <w:noProof/>
                <w:webHidden/>
                <w:sz w:val="26"/>
                <w:szCs w:val="26"/>
              </w:rPr>
            </w:r>
            <w:r w:rsidRPr="006C4EC5">
              <w:rPr>
                <w:rFonts w:ascii="Times New Roman" w:hAnsi="Times New Roman" w:cs="Times New Roman"/>
                <w:bCs/>
                <w:i w:val="0"/>
                <w:iCs w:val="0"/>
                <w:noProof/>
                <w:webHidden/>
                <w:sz w:val="26"/>
                <w:szCs w:val="26"/>
              </w:rPr>
              <w:fldChar w:fldCharType="separate"/>
            </w:r>
            <w:r w:rsidRPr="006C4EC5">
              <w:rPr>
                <w:rFonts w:ascii="Times New Roman" w:hAnsi="Times New Roman" w:cs="Times New Roman"/>
                <w:bCs/>
                <w:i w:val="0"/>
                <w:iCs w:val="0"/>
                <w:noProof/>
                <w:webHidden/>
                <w:sz w:val="26"/>
                <w:szCs w:val="26"/>
              </w:rPr>
              <w:t>93</w:t>
            </w:r>
            <w:r w:rsidRPr="006C4EC5">
              <w:rPr>
                <w:rFonts w:ascii="Times New Roman" w:hAnsi="Times New Roman" w:cs="Times New Roman"/>
                <w:bCs/>
                <w:i w:val="0"/>
                <w:iCs w:val="0"/>
                <w:noProof/>
                <w:webHidden/>
                <w:sz w:val="26"/>
                <w:szCs w:val="26"/>
              </w:rPr>
              <w:fldChar w:fldCharType="end"/>
            </w:r>
          </w:hyperlink>
        </w:p>
        <w:p w14:paraId="5F58AED2" w14:textId="5E672682"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50" w:history="1">
            <w:r w:rsidRPr="006C4EC5">
              <w:rPr>
                <w:rStyle w:val="Hyperlink"/>
                <w:rFonts w:ascii="Times New Roman" w:hAnsi="Times New Roman" w:cs="Times New Roman"/>
                <w:b w:val="0"/>
                <w:noProof/>
                <w:sz w:val="26"/>
                <w:szCs w:val="26"/>
                <w:lang w:val="en-US"/>
              </w:rPr>
              <w:t>PHẦN KẾT LUẬN</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_Toc184671850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96</w:t>
            </w:r>
            <w:r w:rsidRPr="006C4EC5">
              <w:rPr>
                <w:rFonts w:ascii="Times New Roman" w:hAnsi="Times New Roman" w:cs="Times New Roman"/>
                <w:b w:val="0"/>
                <w:noProof/>
                <w:webHidden/>
                <w:sz w:val="26"/>
                <w:szCs w:val="26"/>
              </w:rPr>
              <w:fldChar w:fldCharType="end"/>
            </w:r>
          </w:hyperlink>
        </w:p>
        <w:p w14:paraId="68378E58" w14:textId="4E3BF725"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51" w:history="1">
            <w:r w:rsidRPr="006C4EC5">
              <w:rPr>
                <w:rStyle w:val="Hyperlink"/>
                <w:rFonts w:ascii="Times New Roman" w:hAnsi="Times New Roman" w:cs="Times New Roman"/>
                <w:bCs/>
                <w:noProof/>
                <w:sz w:val="26"/>
                <w:szCs w:val="26"/>
              </w:rPr>
              <w:t>1.</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KẾT QUẢ ĐẠT ĐƯỢC</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_Toc184671851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96</w:t>
            </w:r>
            <w:r w:rsidRPr="006C4EC5">
              <w:rPr>
                <w:rFonts w:ascii="Times New Roman" w:hAnsi="Times New Roman" w:cs="Times New Roman"/>
                <w:bCs/>
                <w:noProof/>
                <w:webHidden/>
                <w:sz w:val="26"/>
                <w:szCs w:val="26"/>
              </w:rPr>
              <w:fldChar w:fldCharType="end"/>
            </w:r>
          </w:hyperlink>
        </w:p>
        <w:p w14:paraId="365CC0ED" w14:textId="196B9921"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52" w:history="1">
            <w:r w:rsidRPr="006C4EC5">
              <w:rPr>
                <w:rStyle w:val="Hyperlink"/>
                <w:rFonts w:ascii="Times New Roman" w:hAnsi="Times New Roman" w:cs="Times New Roman"/>
                <w:bCs/>
                <w:noProof/>
                <w:sz w:val="26"/>
                <w:szCs w:val="26"/>
              </w:rPr>
              <w:t>2.</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ƯU ĐIỂM VÀ NHƯỢC ĐIỂM</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_Toc184671852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96</w:t>
            </w:r>
            <w:r w:rsidRPr="006C4EC5">
              <w:rPr>
                <w:rFonts w:ascii="Times New Roman" w:hAnsi="Times New Roman" w:cs="Times New Roman"/>
                <w:bCs/>
                <w:noProof/>
                <w:webHidden/>
                <w:sz w:val="26"/>
                <w:szCs w:val="26"/>
              </w:rPr>
              <w:fldChar w:fldCharType="end"/>
            </w:r>
          </w:hyperlink>
        </w:p>
        <w:p w14:paraId="1F6220B6" w14:textId="4CB44BBE" w:rsidR="006C4EC5" w:rsidRPr="006C4EC5" w:rsidRDefault="006C4EC5" w:rsidP="006C4EC5">
          <w:pPr>
            <w:pStyle w:val="TOC2"/>
            <w:tabs>
              <w:tab w:val="left" w:pos="780"/>
              <w:tab w:val="right" w:leader="dot" w:pos="9062"/>
            </w:tabs>
            <w:rPr>
              <w:rFonts w:ascii="Times New Roman" w:eastAsiaTheme="minorEastAsia" w:hAnsi="Times New Roman" w:cs="Times New Roman"/>
              <w:bCs/>
              <w:smallCaps w:val="0"/>
              <w:noProof/>
              <w:kern w:val="2"/>
              <w:sz w:val="26"/>
              <w:szCs w:val="26"/>
              <w:lang w:val="en-US"/>
              <w14:ligatures w14:val="standardContextual"/>
            </w:rPr>
          </w:pPr>
          <w:hyperlink w:anchor="_Toc184671853" w:history="1">
            <w:r w:rsidRPr="006C4EC5">
              <w:rPr>
                <w:rStyle w:val="Hyperlink"/>
                <w:rFonts w:ascii="Times New Roman" w:hAnsi="Times New Roman" w:cs="Times New Roman"/>
                <w:bCs/>
                <w:noProof/>
                <w:sz w:val="26"/>
                <w:szCs w:val="26"/>
              </w:rPr>
              <w:t>3.</w:t>
            </w:r>
            <w:r w:rsidRPr="006C4EC5">
              <w:rPr>
                <w:rFonts w:ascii="Times New Roman" w:eastAsiaTheme="minorEastAsia" w:hAnsi="Times New Roman" w:cs="Times New Roman"/>
                <w:bCs/>
                <w:smallCaps w:val="0"/>
                <w:noProof/>
                <w:kern w:val="2"/>
                <w:sz w:val="26"/>
                <w:szCs w:val="26"/>
                <w:lang w:val="en-US"/>
                <w14:ligatures w14:val="standardContextual"/>
              </w:rPr>
              <w:tab/>
            </w:r>
            <w:r w:rsidRPr="006C4EC5">
              <w:rPr>
                <w:rStyle w:val="Hyperlink"/>
                <w:rFonts w:ascii="Times New Roman" w:hAnsi="Times New Roman" w:cs="Times New Roman"/>
                <w:bCs/>
                <w:noProof/>
                <w:sz w:val="26"/>
                <w:szCs w:val="26"/>
              </w:rPr>
              <w:t>HƯỚNG PHÁT TRIỂN</w:t>
            </w:r>
            <w:r w:rsidRPr="006C4EC5">
              <w:rPr>
                <w:rFonts w:ascii="Times New Roman" w:hAnsi="Times New Roman" w:cs="Times New Roman"/>
                <w:bCs/>
                <w:noProof/>
                <w:webHidden/>
                <w:sz w:val="26"/>
                <w:szCs w:val="26"/>
              </w:rPr>
              <w:tab/>
            </w:r>
            <w:r w:rsidRPr="006C4EC5">
              <w:rPr>
                <w:rFonts w:ascii="Times New Roman" w:hAnsi="Times New Roman" w:cs="Times New Roman"/>
                <w:bCs/>
                <w:noProof/>
                <w:webHidden/>
                <w:sz w:val="26"/>
                <w:szCs w:val="26"/>
              </w:rPr>
              <w:fldChar w:fldCharType="begin"/>
            </w:r>
            <w:r w:rsidRPr="006C4EC5">
              <w:rPr>
                <w:rFonts w:ascii="Times New Roman" w:hAnsi="Times New Roman" w:cs="Times New Roman"/>
                <w:bCs/>
                <w:noProof/>
                <w:webHidden/>
                <w:sz w:val="26"/>
                <w:szCs w:val="26"/>
              </w:rPr>
              <w:instrText xml:space="preserve"> PAGEREF _Toc184671853 \h </w:instrText>
            </w:r>
            <w:r w:rsidRPr="006C4EC5">
              <w:rPr>
                <w:rFonts w:ascii="Times New Roman" w:hAnsi="Times New Roman" w:cs="Times New Roman"/>
                <w:bCs/>
                <w:noProof/>
                <w:webHidden/>
                <w:sz w:val="26"/>
                <w:szCs w:val="26"/>
              </w:rPr>
            </w:r>
            <w:r w:rsidRPr="006C4EC5">
              <w:rPr>
                <w:rFonts w:ascii="Times New Roman" w:hAnsi="Times New Roman" w:cs="Times New Roman"/>
                <w:bCs/>
                <w:noProof/>
                <w:webHidden/>
                <w:sz w:val="26"/>
                <w:szCs w:val="26"/>
              </w:rPr>
              <w:fldChar w:fldCharType="separate"/>
            </w:r>
            <w:r w:rsidRPr="006C4EC5">
              <w:rPr>
                <w:rFonts w:ascii="Times New Roman" w:hAnsi="Times New Roman" w:cs="Times New Roman"/>
                <w:bCs/>
                <w:noProof/>
                <w:webHidden/>
                <w:sz w:val="26"/>
                <w:szCs w:val="26"/>
              </w:rPr>
              <w:t>97</w:t>
            </w:r>
            <w:r w:rsidRPr="006C4EC5">
              <w:rPr>
                <w:rFonts w:ascii="Times New Roman" w:hAnsi="Times New Roman" w:cs="Times New Roman"/>
                <w:bCs/>
                <w:noProof/>
                <w:webHidden/>
                <w:sz w:val="26"/>
                <w:szCs w:val="26"/>
              </w:rPr>
              <w:fldChar w:fldCharType="end"/>
            </w:r>
          </w:hyperlink>
        </w:p>
        <w:p w14:paraId="128DAD14" w14:textId="478BB573" w:rsidR="006C4EC5" w:rsidRPr="006C4EC5" w:rsidRDefault="006C4EC5" w:rsidP="006C4EC5">
          <w:pPr>
            <w:pStyle w:val="TOC1"/>
            <w:tabs>
              <w:tab w:val="right" w:leader="dot" w:pos="9062"/>
            </w:tabs>
            <w:rPr>
              <w:rFonts w:ascii="Times New Roman" w:eastAsiaTheme="minorEastAsia" w:hAnsi="Times New Roman" w:cs="Times New Roman"/>
              <w:b w:val="0"/>
              <w:caps w:val="0"/>
              <w:noProof/>
              <w:kern w:val="2"/>
              <w:sz w:val="26"/>
              <w:szCs w:val="26"/>
              <w:lang w:val="en-US"/>
              <w14:ligatures w14:val="standardContextual"/>
            </w:rPr>
          </w:pPr>
          <w:hyperlink w:anchor="_Toc184671854" w:history="1">
            <w:r w:rsidRPr="006C4EC5">
              <w:rPr>
                <w:rStyle w:val="Hyperlink"/>
                <w:rFonts w:ascii="Times New Roman" w:hAnsi="Times New Roman" w:cs="Times New Roman"/>
                <w:b w:val="0"/>
                <w:noProof/>
                <w:sz w:val="26"/>
                <w:szCs w:val="26"/>
              </w:rPr>
              <w:t>TÀI LIỆU THAM KHẢO</w:t>
            </w:r>
            <w:r w:rsidRPr="006C4EC5">
              <w:rPr>
                <w:rFonts w:ascii="Times New Roman" w:hAnsi="Times New Roman" w:cs="Times New Roman"/>
                <w:b w:val="0"/>
                <w:noProof/>
                <w:webHidden/>
                <w:sz w:val="26"/>
                <w:szCs w:val="26"/>
              </w:rPr>
              <w:tab/>
            </w:r>
            <w:r w:rsidRPr="006C4EC5">
              <w:rPr>
                <w:rFonts w:ascii="Times New Roman" w:hAnsi="Times New Roman" w:cs="Times New Roman"/>
                <w:b w:val="0"/>
                <w:noProof/>
                <w:webHidden/>
                <w:sz w:val="26"/>
                <w:szCs w:val="26"/>
              </w:rPr>
              <w:fldChar w:fldCharType="begin"/>
            </w:r>
            <w:r w:rsidRPr="006C4EC5">
              <w:rPr>
                <w:rFonts w:ascii="Times New Roman" w:hAnsi="Times New Roman" w:cs="Times New Roman"/>
                <w:b w:val="0"/>
                <w:noProof/>
                <w:webHidden/>
                <w:sz w:val="26"/>
                <w:szCs w:val="26"/>
              </w:rPr>
              <w:instrText xml:space="preserve"> PAGEREF _Toc184671854 \h </w:instrText>
            </w:r>
            <w:r w:rsidRPr="006C4EC5">
              <w:rPr>
                <w:rFonts w:ascii="Times New Roman" w:hAnsi="Times New Roman" w:cs="Times New Roman"/>
                <w:b w:val="0"/>
                <w:noProof/>
                <w:webHidden/>
                <w:sz w:val="26"/>
                <w:szCs w:val="26"/>
              </w:rPr>
            </w:r>
            <w:r w:rsidRPr="006C4EC5">
              <w:rPr>
                <w:rFonts w:ascii="Times New Roman" w:hAnsi="Times New Roman" w:cs="Times New Roman"/>
                <w:b w:val="0"/>
                <w:noProof/>
                <w:webHidden/>
                <w:sz w:val="26"/>
                <w:szCs w:val="26"/>
              </w:rPr>
              <w:fldChar w:fldCharType="separate"/>
            </w:r>
            <w:r w:rsidRPr="006C4EC5">
              <w:rPr>
                <w:rFonts w:ascii="Times New Roman" w:hAnsi="Times New Roman" w:cs="Times New Roman"/>
                <w:b w:val="0"/>
                <w:noProof/>
                <w:webHidden/>
                <w:sz w:val="26"/>
                <w:szCs w:val="26"/>
              </w:rPr>
              <w:t>98</w:t>
            </w:r>
            <w:r w:rsidRPr="006C4EC5">
              <w:rPr>
                <w:rFonts w:ascii="Times New Roman" w:hAnsi="Times New Roman" w:cs="Times New Roman"/>
                <w:b w:val="0"/>
                <w:noProof/>
                <w:webHidden/>
                <w:sz w:val="26"/>
                <w:szCs w:val="26"/>
              </w:rPr>
              <w:fldChar w:fldCharType="end"/>
            </w:r>
          </w:hyperlink>
        </w:p>
        <w:p w14:paraId="6D252965" w14:textId="60358C44" w:rsidR="000A1E41" w:rsidRDefault="000A1E41" w:rsidP="006C4EC5">
          <w:pPr>
            <w:spacing w:line="360" w:lineRule="auto"/>
            <w:jc w:val="both"/>
          </w:pPr>
          <w:r w:rsidRPr="006C4EC5">
            <w:rPr>
              <w:rFonts w:ascii="Times New Roman" w:hAnsi="Times New Roman" w:cs="Times New Roman"/>
              <w:bCs/>
              <w:noProof/>
              <w:sz w:val="26"/>
              <w:szCs w:val="26"/>
            </w:rPr>
            <w:fldChar w:fldCharType="end"/>
          </w:r>
        </w:p>
      </w:sdtContent>
    </w:sdt>
    <w:p w14:paraId="78CD94D1" w14:textId="5214B73E" w:rsidR="00953FD2" w:rsidRPr="000A1E41" w:rsidRDefault="008C6F2E" w:rsidP="000A1E41">
      <w:pPr>
        <w:rPr>
          <w:rFonts w:cs="Times New Roman (Headings CS)"/>
          <w:noProof/>
          <w:sz w:val="28"/>
          <w:szCs w:val="32"/>
        </w:rPr>
        <w:sectPr w:rsidR="00953FD2" w:rsidRPr="000A1E41" w:rsidSect="00B347A3">
          <w:footerReference w:type="default" r:id="rId13"/>
          <w:pgSz w:w="11907" w:h="16840" w:code="9"/>
          <w:pgMar w:top="1134" w:right="1134" w:bottom="1134" w:left="1701" w:header="720" w:footer="720" w:gutter="0"/>
          <w:pgNumType w:fmt="lowerRoman"/>
          <w:cols w:space="720"/>
          <w:docGrid w:linePitch="360"/>
        </w:sectPr>
      </w:pPr>
      <w:r>
        <w:rPr>
          <w:rFonts w:cs="Times New Roman"/>
          <w:sz w:val="26"/>
          <w:szCs w:val="26"/>
        </w:rPr>
        <w:fldChar w:fldCharType="begin"/>
      </w:r>
      <w:r>
        <w:rPr>
          <w:rFonts w:cs="Times New Roman"/>
          <w:sz w:val="26"/>
          <w:szCs w:val="26"/>
        </w:rPr>
        <w:instrText xml:space="preserve"> TOC \h \z \c "Bảng" </w:instrText>
      </w:r>
      <w:r>
        <w:rPr>
          <w:rFonts w:cs="Times New Roman"/>
          <w:sz w:val="26"/>
          <w:szCs w:val="26"/>
        </w:rPr>
        <w:fldChar w:fldCharType="separate"/>
      </w:r>
      <w:r>
        <w:rPr>
          <w:rFonts w:cs="Times New Roman"/>
          <w:sz w:val="26"/>
          <w:szCs w:val="26"/>
        </w:rPr>
        <w:fldChar w:fldCharType="end"/>
      </w:r>
    </w:p>
    <w:p w14:paraId="3B3966BA" w14:textId="5C5E5715" w:rsidR="00252775" w:rsidRPr="009826CC" w:rsidRDefault="00252775" w:rsidP="00C74FC6">
      <w:pPr>
        <w:pStyle w:val="Heading1"/>
        <w:rPr>
          <w:rFonts w:cs="Times New Roman"/>
          <w:sz w:val="26"/>
          <w:szCs w:val="26"/>
        </w:rPr>
      </w:pPr>
      <w:bookmarkStart w:id="38" w:name="_Toc138942429"/>
      <w:bookmarkStart w:id="39" w:name="_Toc139289663"/>
      <w:bookmarkStart w:id="40" w:name="_Toc154327259"/>
      <w:bookmarkStart w:id="41" w:name="_Toc154412179"/>
      <w:bookmarkStart w:id="42" w:name="_Toc154412225"/>
      <w:bookmarkStart w:id="43" w:name="_Toc184671821"/>
      <w:bookmarkEnd w:id="34"/>
      <w:r w:rsidRPr="009826CC">
        <w:rPr>
          <w:rFonts w:cs="Times New Roman"/>
          <w:sz w:val="26"/>
          <w:szCs w:val="26"/>
        </w:rPr>
        <w:lastRenderedPageBreak/>
        <w:t>PHẦN MỞ ĐẦU</w:t>
      </w:r>
      <w:bookmarkEnd w:id="38"/>
      <w:bookmarkEnd w:id="39"/>
      <w:bookmarkEnd w:id="40"/>
      <w:bookmarkEnd w:id="41"/>
      <w:bookmarkEnd w:id="42"/>
      <w:bookmarkEnd w:id="43"/>
    </w:p>
    <w:p w14:paraId="2426BEB8" w14:textId="69B31AE9" w:rsidR="00252775" w:rsidRPr="009826CC" w:rsidRDefault="00252775" w:rsidP="009F0984">
      <w:pPr>
        <w:pStyle w:val="Heading2"/>
        <w:numPr>
          <w:ilvl w:val="0"/>
          <w:numId w:val="38"/>
        </w:numPr>
        <w:ind w:left="357" w:hanging="357"/>
        <w:jc w:val="both"/>
      </w:pPr>
      <w:bookmarkStart w:id="44" w:name="_Toc138942430"/>
      <w:bookmarkStart w:id="45" w:name="_Toc139289664"/>
      <w:bookmarkStart w:id="46" w:name="_Toc154327260"/>
      <w:bookmarkStart w:id="47" w:name="_Toc154412180"/>
      <w:bookmarkStart w:id="48" w:name="_Toc154412226"/>
      <w:bookmarkStart w:id="49" w:name="_Toc184671822"/>
      <w:r w:rsidRPr="009826CC">
        <w:t>TÍNH CẤP THIẾT CỦA ĐỀ TÀI</w:t>
      </w:r>
      <w:bookmarkEnd w:id="44"/>
      <w:bookmarkEnd w:id="45"/>
      <w:bookmarkEnd w:id="46"/>
      <w:bookmarkEnd w:id="47"/>
      <w:bookmarkEnd w:id="48"/>
      <w:bookmarkEnd w:id="49"/>
    </w:p>
    <w:p w14:paraId="4DF96943" w14:textId="562DD5D6" w:rsidR="00BB4AFE" w:rsidRDefault="00BB4AFE" w:rsidP="0046125A">
      <w:pPr>
        <w:spacing w:line="360" w:lineRule="auto"/>
        <w:jc w:val="both"/>
        <w:rPr>
          <w:rFonts w:ascii="Times New Roman" w:eastAsia="Arial Unicode MS" w:hAnsi="Times New Roman" w:cs="Times New Roman"/>
          <w:sz w:val="26"/>
          <w:szCs w:val="26"/>
          <w:u w:color="0000FF"/>
        </w:rPr>
      </w:pPr>
      <w:r>
        <w:rPr>
          <w:rFonts w:ascii="Times New Roman" w:eastAsia="Arial Unicode MS" w:hAnsi="Times New Roman" w:cs="Times New Roman"/>
          <w:sz w:val="26"/>
          <w:szCs w:val="26"/>
          <w:u w:color="0000FF"/>
        </w:rPr>
        <w:t>Trong bối cảnh</w:t>
      </w:r>
      <w:r w:rsidR="00393A22">
        <w:rPr>
          <w:rFonts w:ascii="Times New Roman" w:eastAsia="Arial Unicode MS" w:hAnsi="Times New Roman" w:cs="Times New Roman"/>
          <w:sz w:val="26"/>
          <w:szCs w:val="26"/>
          <w:u w:color="0000FF"/>
        </w:rPr>
        <w:t xml:space="preserve"> phát triển nhanh chóng</w:t>
      </w:r>
      <w:r w:rsidR="00AB41C7">
        <w:rPr>
          <w:rFonts w:ascii="Times New Roman" w:eastAsia="Arial Unicode MS" w:hAnsi="Times New Roman" w:cs="Times New Roman"/>
          <w:sz w:val="26"/>
          <w:szCs w:val="26"/>
          <w:u w:color="0000FF"/>
        </w:rPr>
        <w:t xml:space="preserve"> của xã hội về mặt khoa học và công nghệ</w:t>
      </w:r>
      <w:r w:rsidR="00393A22">
        <w:rPr>
          <w:rFonts w:ascii="Times New Roman" w:eastAsia="Arial Unicode MS" w:hAnsi="Times New Roman" w:cs="Times New Roman"/>
          <w:sz w:val="26"/>
          <w:szCs w:val="26"/>
          <w:u w:color="0000FF"/>
        </w:rPr>
        <w:t xml:space="preserve"> </w:t>
      </w:r>
      <w:r w:rsidR="00AB41C7">
        <w:rPr>
          <w:rFonts w:ascii="Times New Roman" w:eastAsia="Arial Unicode MS" w:hAnsi="Times New Roman" w:cs="Times New Roman"/>
          <w:sz w:val="26"/>
          <w:szCs w:val="26"/>
          <w:u w:color="0000FF"/>
        </w:rPr>
        <w:t>đặc biệt là lĩnh vực</w:t>
      </w:r>
      <w:r w:rsidR="00393A22">
        <w:rPr>
          <w:rFonts w:ascii="Times New Roman" w:eastAsia="Arial Unicode MS" w:hAnsi="Times New Roman" w:cs="Times New Roman"/>
          <w:sz w:val="26"/>
          <w:szCs w:val="26"/>
          <w:u w:color="0000FF"/>
        </w:rPr>
        <w:t xml:space="preserve"> công nghệ thông tin và</w:t>
      </w:r>
      <w:r>
        <w:rPr>
          <w:rFonts w:ascii="Times New Roman" w:eastAsia="Arial Unicode MS" w:hAnsi="Times New Roman" w:cs="Times New Roman"/>
          <w:sz w:val="26"/>
          <w:szCs w:val="26"/>
          <w:u w:color="0000FF"/>
        </w:rPr>
        <w:t xml:space="preserve"> </w:t>
      </w:r>
      <w:r w:rsidR="00393A22">
        <w:rPr>
          <w:rFonts w:ascii="Times New Roman" w:eastAsia="Arial Unicode MS" w:hAnsi="Times New Roman" w:cs="Times New Roman"/>
          <w:sz w:val="26"/>
          <w:szCs w:val="26"/>
          <w:u w:color="0000FF"/>
        </w:rPr>
        <w:t>chuyển đổi số</w:t>
      </w:r>
      <w:r w:rsidR="0035321C">
        <w:rPr>
          <w:rFonts w:ascii="Times New Roman" w:eastAsia="Arial Unicode MS" w:hAnsi="Times New Roman" w:cs="Times New Roman"/>
          <w:sz w:val="26"/>
          <w:szCs w:val="26"/>
          <w:u w:color="0000FF"/>
        </w:rPr>
        <w:t xml:space="preserve"> khiến cho</w:t>
      </w:r>
      <w:r w:rsidR="004305F9">
        <w:rPr>
          <w:rFonts w:ascii="Times New Roman" w:eastAsia="Arial Unicode MS" w:hAnsi="Times New Roman" w:cs="Times New Roman"/>
          <w:sz w:val="26"/>
          <w:szCs w:val="26"/>
          <w:u w:color="0000FF"/>
        </w:rPr>
        <w:t xml:space="preserve"> nhu cầu </w:t>
      </w:r>
      <w:r w:rsidR="0035321C">
        <w:rPr>
          <w:rFonts w:ascii="Times New Roman" w:eastAsia="Arial Unicode MS" w:hAnsi="Times New Roman" w:cs="Times New Roman"/>
          <w:sz w:val="26"/>
          <w:szCs w:val="26"/>
          <w:u w:color="0000FF"/>
        </w:rPr>
        <w:t>quản lý công việc ngày càng tăng cao</w:t>
      </w:r>
      <w:r w:rsidR="00BB3E91">
        <w:rPr>
          <w:rFonts w:ascii="Times New Roman" w:eastAsia="Arial Unicode MS" w:hAnsi="Times New Roman" w:cs="Times New Roman"/>
          <w:sz w:val="26"/>
          <w:szCs w:val="26"/>
          <w:u w:color="0000FF"/>
        </w:rPr>
        <w:t xml:space="preserve">. </w:t>
      </w:r>
      <w:r w:rsidR="0035321C">
        <w:rPr>
          <w:rFonts w:ascii="Times New Roman" w:eastAsia="Arial Unicode MS" w:hAnsi="Times New Roman" w:cs="Times New Roman"/>
          <w:sz w:val="26"/>
          <w:szCs w:val="26"/>
          <w:u w:color="0000FF"/>
        </w:rPr>
        <w:t>V</w:t>
      </w:r>
      <w:r>
        <w:rPr>
          <w:rFonts w:ascii="Times New Roman" w:eastAsia="Arial Unicode MS" w:hAnsi="Times New Roman" w:cs="Times New Roman"/>
          <w:sz w:val="26"/>
          <w:szCs w:val="26"/>
          <w:u w:color="0000FF"/>
        </w:rPr>
        <w:t xml:space="preserve">iệc quản lý công việc hiệu quả đóng vai trò then chốt đối với năng xuất và sự thành công của các </w:t>
      </w:r>
      <w:r w:rsidR="00393A22">
        <w:rPr>
          <w:rFonts w:ascii="Times New Roman" w:eastAsia="Arial Unicode MS" w:hAnsi="Times New Roman" w:cs="Times New Roman"/>
          <w:sz w:val="26"/>
          <w:szCs w:val="26"/>
          <w:u w:color="0000FF"/>
        </w:rPr>
        <w:t>dự án</w:t>
      </w:r>
      <w:r w:rsidR="00BB3E91">
        <w:rPr>
          <w:rFonts w:ascii="Times New Roman" w:eastAsia="Arial Unicode MS" w:hAnsi="Times New Roman" w:cs="Times New Roman"/>
          <w:sz w:val="26"/>
          <w:szCs w:val="26"/>
          <w:u w:color="0000FF"/>
        </w:rPr>
        <w:t>, tổ chức</w:t>
      </w:r>
      <w:r w:rsidR="00393A22">
        <w:rPr>
          <w:rFonts w:ascii="Times New Roman" w:eastAsia="Arial Unicode MS" w:hAnsi="Times New Roman" w:cs="Times New Roman"/>
          <w:sz w:val="26"/>
          <w:szCs w:val="26"/>
          <w:u w:color="0000FF"/>
        </w:rPr>
        <w:t>. Tuy nhiên, việc này lại là một thách thức lớn đối với nhiều tổ chức, doanh nghiệp</w:t>
      </w:r>
      <w:r>
        <w:rPr>
          <w:rFonts w:ascii="Times New Roman" w:eastAsia="Arial Unicode MS" w:hAnsi="Times New Roman" w:cs="Times New Roman"/>
          <w:sz w:val="26"/>
          <w:szCs w:val="26"/>
          <w:u w:color="0000FF"/>
        </w:rPr>
        <w:t>.</w:t>
      </w:r>
      <w:r w:rsidR="00CD739F">
        <w:rPr>
          <w:rFonts w:ascii="Times New Roman" w:eastAsia="Arial Unicode MS" w:hAnsi="Times New Roman" w:cs="Times New Roman"/>
          <w:sz w:val="26"/>
          <w:szCs w:val="26"/>
          <w:u w:color="0000FF"/>
        </w:rPr>
        <w:t xml:space="preserve"> </w:t>
      </w:r>
      <w:r w:rsidR="00393A22">
        <w:rPr>
          <w:rFonts w:ascii="Times New Roman" w:eastAsia="Arial Unicode MS" w:hAnsi="Times New Roman" w:cs="Times New Roman"/>
          <w:sz w:val="26"/>
          <w:szCs w:val="26"/>
          <w:u w:color="0000FF"/>
        </w:rPr>
        <w:t xml:space="preserve">Điều này đặc biệt đúng trong các dự án cần sự hợp tác chặt chẽ giữa nhiều cá nhân ở các vị trí, địa điểm khác nhau hoặc trong môi trường làm việc linh hoạt (remote). </w:t>
      </w:r>
      <w:r w:rsidR="003E0333">
        <w:rPr>
          <w:rFonts w:ascii="Times New Roman" w:eastAsia="Arial Unicode MS" w:hAnsi="Times New Roman" w:cs="Times New Roman"/>
          <w:sz w:val="26"/>
          <w:szCs w:val="26"/>
          <w:u w:color="0000FF"/>
        </w:rPr>
        <w:t>Trong các dự án lớn, việc theo dõi từng công việc nhỏ, đánh giá mức độ hoàn thành và điều chỉnh kế hoạch là yếu tố quyết định thành công, và một hệ thống quản lý công việc sẽ giúp chuẩn hóa quy trình theo dõi, ghi nhận kết quả và tối ưu tài nguyên. Giao tiếp kém thường là nguyên nhân chính của nhiều thất bại trong dự án, vì vậy một hệ thống có tích hợp các công cụ bình luận</w:t>
      </w:r>
      <w:r w:rsidR="00347B6B">
        <w:rPr>
          <w:rFonts w:ascii="Times New Roman" w:eastAsia="Arial Unicode MS" w:hAnsi="Times New Roman" w:cs="Times New Roman"/>
          <w:sz w:val="26"/>
          <w:szCs w:val="26"/>
          <w:u w:color="0000FF"/>
        </w:rPr>
        <w:t>, nhắn tin</w:t>
      </w:r>
      <w:r w:rsidR="003E0333">
        <w:rPr>
          <w:rFonts w:ascii="Times New Roman" w:eastAsia="Arial Unicode MS" w:hAnsi="Times New Roman" w:cs="Times New Roman"/>
          <w:sz w:val="26"/>
          <w:szCs w:val="26"/>
          <w:u w:color="0000FF"/>
        </w:rPr>
        <w:t xml:space="preserve"> và thông báo sẽ giúp các thành viên liên kết chặt chẽ hơn, giảm thiểu hiểu lầm và đảm bảo thông tin luôn được cập nhật kịp thời.</w:t>
      </w:r>
    </w:p>
    <w:p w14:paraId="3EF91DAC" w14:textId="562E131F" w:rsidR="00087B55" w:rsidRDefault="00087B55" w:rsidP="0046125A">
      <w:pPr>
        <w:spacing w:line="360" w:lineRule="auto"/>
        <w:jc w:val="both"/>
        <w:rPr>
          <w:rFonts w:ascii="Times New Roman" w:eastAsia="Arial Unicode MS" w:hAnsi="Times New Roman" w:cs="Times New Roman"/>
          <w:sz w:val="26"/>
          <w:szCs w:val="26"/>
          <w:u w:color="0000FF"/>
        </w:rPr>
      </w:pPr>
      <w:r>
        <w:rPr>
          <w:rFonts w:ascii="Times New Roman" w:eastAsia="Arial Unicode MS" w:hAnsi="Times New Roman" w:cs="Times New Roman"/>
          <w:sz w:val="26"/>
          <w:szCs w:val="26"/>
          <w:u w:color="0000FF"/>
        </w:rPr>
        <w:t>Việc thiếu một hệ thống quản lý công việc hiệu quả có thể dẫn đến việc mật kiểm soát tiến độ công việc, giao tiếp kém giữa các thành viên, và ảnh hưởng nghiêm trọng đến hiệu quả công việc. Với những yêu cầu thực tế của các tổ chức trong thời đại công nghệ, đề tài “Hệ thống quản lý công việc nhóm” không chỉ mang tính thời sự mà còn đáp ứng những nhu cầu bức thiết trong quản lý và tổ chức công việc. Đây là giải pháp hữu ích góp phần nâng cao hiệu quả làm việc nhóm, cải thiện chất lượng dự án, và đáp ứng nhu cầu cạnh tranh trong môi trường kinh tế hiện đại.</w:t>
      </w:r>
    </w:p>
    <w:p w14:paraId="1FAFD135" w14:textId="4B557DA6" w:rsidR="00252775" w:rsidRPr="009826CC" w:rsidRDefault="00252775" w:rsidP="009F0984">
      <w:pPr>
        <w:pStyle w:val="Heading2"/>
        <w:numPr>
          <w:ilvl w:val="0"/>
          <w:numId w:val="38"/>
        </w:numPr>
        <w:ind w:left="357" w:hanging="357"/>
        <w:jc w:val="both"/>
      </w:pPr>
      <w:bookmarkStart w:id="50" w:name="_Toc138942431"/>
      <w:bookmarkStart w:id="51" w:name="_Toc139289665"/>
      <w:bookmarkStart w:id="52" w:name="_Toc154327261"/>
      <w:bookmarkStart w:id="53" w:name="_Toc154412181"/>
      <w:bookmarkStart w:id="54" w:name="_Toc154412227"/>
      <w:bookmarkStart w:id="55" w:name="_Toc184671823"/>
      <w:r w:rsidRPr="009826CC">
        <w:t>MỤC ĐÍCH CỦA ĐỀ TÀI</w:t>
      </w:r>
      <w:bookmarkEnd w:id="50"/>
      <w:bookmarkEnd w:id="51"/>
      <w:bookmarkEnd w:id="52"/>
      <w:bookmarkEnd w:id="53"/>
      <w:bookmarkEnd w:id="54"/>
      <w:bookmarkEnd w:id="55"/>
    </w:p>
    <w:p w14:paraId="36F9A37D" w14:textId="538E27F2" w:rsidR="00252775" w:rsidRDefault="00021ACD" w:rsidP="005543F3">
      <w:pPr>
        <w:spacing w:line="360" w:lineRule="auto"/>
        <w:jc w:val="both"/>
        <w:rPr>
          <w:rFonts w:ascii="Times New Roman" w:hAnsi="Times New Roman" w:cs="Times New Roman"/>
          <w:sz w:val="26"/>
          <w:szCs w:val="26"/>
        </w:rPr>
      </w:pPr>
      <w:r w:rsidRPr="00021ACD">
        <w:rPr>
          <w:rFonts w:ascii="Times New Roman" w:hAnsi="Times New Roman" w:cs="Times New Roman"/>
          <w:sz w:val="26"/>
          <w:szCs w:val="26"/>
        </w:rPr>
        <w:t>Mục đích của đề tài “</w:t>
      </w:r>
      <w:r w:rsidR="00087B55">
        <w:rPr>
          <w:rFonts w:ascii="Times New Roman" w:hAnsi="Times New Roman" w:cs="Times New Roman"/>
          <w:sz w:val="26"/>
          <w:szCs w:val="26"/>
        </w:rPr>
        <w:t>Hệ thống quản lý công việc nhóm</w:t>
      </w:r>
      <w:r w:rsidRPr="00021ACD">
        <w:rPr>
          <w:rFonts w:ascii="Times New Roman" w:hAnsi="Times New Roman" w:cs="Times New Roman"/>
          <w:sz w:val="26"/>
          <w:szCs w:val="26"/>
        </w:rPr>
        <w:t xml:space="preserve">” là tạo ra một nền tảng </w:t>
      </w:r>
      <w:r w:rsidR="00087B55">
        <w:rPr>
          <w:rFonts w:ascii="Times New Roman" w:hAnsi="Times New Roman" w:cs="Times New Roman"/>
          <w:sz w:val="26"/>
          <w:szCs w:val="26"/>
        </w:rPr>
        <w:t>quản lý công việc hiện đại,</w:t>
      </w:r>
      <w:r w:rsidRPr="00021ACD">
        <w:rPr>
          <w:rFonts w:ascii="Times New Roman" w:hAnsi="Times New Roman" w:cs="Times New Roman"/>
          <w:sz w:val="26"/>
          <w:szCs w:val="26"/>
        </w:rPr>
        <w:t xml:space="preserve"> tiện lợi và hiệu quả, </w:t>
      </w:r>
      <w:r w:rsidR="00087B55">
        <w:rPr>
          <w:rFonts w:ascii="Times New Roman" w:hAnsi="Times New Roman" w:cs="Times New Roman"/>
          <w:sz w:val="26"/>
          <w:szCs w:val="26"/>
        </w:rPr>
        <w:t>hỗ trợ quản lý công việc một cách hiệu quả và minh bạch</w:t>
      </w:r>
      <w:r w:rsidRPr="00021ACD">
        <w:rPr>
          <w:rFonts w:ascii="Times New Roman" w:hAnsi="Times New Roman" w:cs="Times New Roman"/>
          <w:sz w:val="26"/>
          <w:szCs w:val="26"/>
        </w:rPr>
        <w:t>.</w:t>
      </w:r>
      <w:r w:rsidR="00087B55">
        <w:rPr>
          <w:rFonts w:ascii="Times New Roman" w:hAnsi="Times New Roman" w:cs="Times New Roman"/>
          <w:sz w:val="26"/>
          <w:szCs w:val="26"/>
        </w:rPr>
        <w:t xml:space="preserve"> Hệ thống hướng đến việc tăng cường hiệu quả làm việc nhóm thông qua các tính năng như phân công nhiệm vụ, theo dõi tiến độ, và quản lý thông tin dự án.</w:t>
      </w:r>
    </w:p>
    <w:p w14:paraId="71BDA051" w14:textId="45F877DB" w:rsidR="006739D5" w:rsidRPr="009826CC" w:rsidRDefault="006739D5" w:rsidP="005543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hệ thống còn nhằm cải thiện giao tiếp và sự phối hợp giữa các thành viên trong nhóm thông qua các công cụ bình luận, thông báo. Bên cạnh đó hệ thống còn cung cấp một giao hiện thân thiện giúp người dùng làm việc linh hoạt, thuận tiện và dễ dàng điều chỉnh theo nhu cầu thực tế.</w:t>
      </w:r>
    </w:p>
    <w:p w14:paraId="2201C5F5" w14:textId="70E1824A" w:rsidR="00252775" w:rsidRDefault="00252775" w:rsidP="009F0984">
      <w:pPr>
        <w:pStyle w:val="Heading2"/>
        <w:numPr>
          <w:ilvl w:val="0"/>
          <w:numId w:val="38"/>
        </w:numPr>
        <w:ind w:left="357" w:hanging="357"/>
        <w:jc w:val="both"/>
      </w:pPr>
      <w:bookmarkStart w:id="56" w:name="_Toc138942432"/>
      <w:bookmarkStart w:id="57" w:name="_Toc139289666"/>
      <w:bookmarkStart w:id="58" w:name="_Toc154327262"/>
      <w:bookmarkStart w:id="59" w:name="_Toc154412182"/>
      <w:bookmarkStart w:id="60" w:name="_Toc154412228"/>
      <w:bookmarkStart w:id="61" w:name="_Toc184671824"/>
      <w:r w:rsidRPr="009826CC">
        <w:lastRenderedPageBreak/>
        <w:t xml:space="preserve">PHƯƠNG PHÁP </w:t>
      </w:r>
      <w:bookmarkEnd w:id="56"/>
      <w:bookmarkEnd w:id="57"/>
      <w:r w:rsidR="00732462">
        <w:t>THỰC HIỆN</w:t>
      </w:r>
      <w:bookmarkEnd w:id="58"/>
      <w:bookmarkEnd w:id="59"/>
      <w:bookmarkEnd w:id="60"/>
      <w:bookmarkEnd w:id="61"/>
    </w:p>
    <w:p w14:paraId="1E53CD92" w14:textId="4B42DDDD" w:rsidR="00732462" w:rsidRDefault="00732462" w:rsidP="009F0984">
      <w:pPr>
        <w:pStyle w:val="ListParagraph"/>
        <w:numPr>
          <w:ilvl w:val="0"/>
          <w:numId w:val="32"/>
        </w:numPr>
        <w:rPr>
          <w:rFonts w:cs="Times New Roman"/>
          <w:szCs w:val="26"/>
        </w:rPr>
      </w:pPr>
      <w:r>
        <w:rPr>
          <w:rFonts w:cs="Times New Roman"/>
          <w:szCs w:val="26"/>
        </w:rPr>
        <w:t>Tìm hiểu ReactJs</w:t>
      </w:r>
      <w:r w:rsidRPr="00732462">
        <w:rPr>
          <w:rFonts w:cs="Times New Roman"/>
          <w:szCs w:val="26"/>
        </w:rPr>
        <w:t xml:space="preserve"> để thiết kế và xây dựng giao diện cho người dùng.</w:t>
      </w:r>
    </w:p>
    <w:p w14:paraId="768F4221" w14:textId="284EF707" w:rsidR="00732462" w:rsidRDefault="00732462" w:rsidP="009F0984">
      <w:pPr>
        <w:pStyle w:val="ListParagraph"/>
        <w:numPr>
          <w:ilvl w:val="0"/>
          <w:numId w:val="32"/>
        </w:numPr>
        <w:rPr>
          <w:rFonts w:cs="Times New Roman"/>
          <w:szCs w:val="26"/>
        </w:rPr>
      </w:pPr>
      <w:r>
        <w:rPr>
          <w:rFonts w:cs="Times New Roman"/>
          <w:szCs w:val="26"/>
        </w:rPr>
        <w:t>Sử dụng c</w:t>
      </w:r>
      <w:r w:rsidRPr="00732462">
        <w:rPr>
          <w:rFonts w:cs="Times New Roman"/>
          <w:szCs w:val="26"/>
        </w:rPr>
        <w:t xml:space="preserve">ơ sở dữ liệu </w:t>
      </w:r>
      <w:r w:rsidR="006739D5">
        <w:rPr>
          <w:rFonts w:cs="Times New Roman"/>
          <w:szCs w:val="26"/>
        </w:rPr>
        <w:t>MongoDB</w:t>
      </w:r>
      <w:r w:rsidRPr="00732462">
        <w:rPr>
          <w:rFonts w:cs="Times New Roman"/>
          <w:szCs w:val="26"/>
        </w:rPr>
        <w:t xml:space="preserve"> để lưu trữ dữ liệu cho hệ thống.</w:t>
      </w:r>
    </w:p>
    <w:p w14:paraId="687D6013" w14:textId="6C54BFF8" w:rsidR="00732462" w:rsidRDefault="00732462" w:rsidP="009F0984">
      <w:pPr>
        <w:pStyle w:val="ListParagraph"/>
        <w:numPr>
          <w:ilvl w:val="0"/>
          <w:numId w:val="32"/>
        </w:numPr>
        <w:rPr>
          <w:rFonts w:cs="Times New Roman"/>
          <w:szCs w:val="26"/>
        </w:rPr>
      </w:pPr>
      <w:r>
        <w:rPr>
          <w:rFonts w:cs="Times New Roman"/>
          <w:szCs w:val="26"/>
        </w:rPr>
        <w:t xml:space="preserve">Tìm hiểu </w:t>
      </w:r>
      <w:r w:rsidR="006739D5">
        <w:rPr>
          <w:rFonts w:cs="Times New Roman"/>
          <w:szCs w:val="26"/>
        </w:rPr>
        <w:t xml:space="preserve">Express.js </w:t>
      </w:r>
      <w:r w:rsidRPr="00732462">
        <w:rPr>
          <w:rFonts w:cs="Times New Roman"/>
          <w:szCs w:val="26"/>
        </w:rPr>
        <w:t xml:space="preserve">và </w:t>
      </w:r>
      <w:r w:rsidR="006739D5">
        <w:rPr>
          <w:rFonts w:cs="Times New Roman"/>
          <w:szCs w:val="26"/>
        </w:rPr>
        <w:t>RESTful API</w:t>
      </w:r>
      <w:r w:rsidRPr="00732462">
        <w:rPr>
          <w:rFonts w:cs="Times New Roman"/>
          <w:szCs w:val="26"/>
        </w:rPr>
        <w:t xml:space="preserve"> để </w:t>
      </w:r>
      <w:r w:rsidR="006739D5">
        <w:rPr>
          <w:rFonts w:cs="Times New Roman"/>
          <w:szCs w:val="26"/>
        </w:rPr>
        <w:t>kết nối giữa giao diện và cơ sở dữ liệu</w:t>
      </w:r>
      <w:r w:rsidR="00E03333">
        <w:rPr>
          <w:rFonts w:cs="Times New Roman"/>
          <w:szCs w:val="26"/>
        </w:rPr>
        <w:t>.</w:t>
      </w:r>
    </w:p>
    <w:p w14:paraId="0E2BD905" w14:textId="6D7DDDFC" w:rsidR="006739D5" w:rsidRDefault="006739D5" w:rsidP="009F0984">
      <w:pPr>
        <w:pStyle w:val="ListParagraph"/>
        <w:numPr>
          <w:ilvl w:val="0"/>
          <w:numId w:val="32"/>
        </w:numPr>
        <w:rPr>
          <w:rFonts w:cs="Times New Roman"/>
          <w:szCs w:val="26"/>
        </w:rPr>
      </w:pPr>
      <w:r>
        <w:rPr>
          <w:rFonts w:cs="Times New Roman"/>
          <w:szCs w:val="26"/>
        </w:rPr>
        <w:t>Tìm hiểu Node.js để xây dựng các module cho hệ thống</w:t>
      </w:r>
    </w:p>
    <w:p w14:paraId="32DEBEE2" w14:textId="0B6B223F" w:rsidR="00885965" w:rsidRDefault="002C5533" w:rsidP="009F0984">
      <w:pPr>
        <w:pStyle w:val="ListParagraph"/>
        <w:numPr>
          <w:ilvl w:val="0"/>
          <w:numId w:val="32"/>
        </w:numPr>
        <w:rPr>
          <w:rFonts w:cs="Times New Roman"/>
          <w:szCs w:val="26"/>
        </w:rPr>
      </w:pPr>
      <w:r>
        <w:rPr>
          <w:rFonts w:cs="Times New Roman"/>
          <w:szCs w:val="26"/>
        </w:rPr>
        <w:t xml:space="preserve">Tìm hiểu về JSON Web Token để </w:t>
      </w:r>
      <w:r w:rsidR="0061465F">
        <w:rPr>
          <w:rFonts w:cs="Times New Roman"/>
          <w:szCs w:val="26"/>
        </w:rPr>
        <w:t>tăng tính bảo mật cho hệ thống</w:t>
      </w:r>
    </w:p>
    <w:p w14:paraId="28322635" w14:textId="7C5726CA" w:rsidR="00252775" w:rsidRPr="00E82A11" w:rsidRDefault="00252775" w:rsidP="009F0984">
      <w:pPr>
        <w:pStyle w:val="Heading2"/>
        <w:numPr>
          <w:ilvl w:val="0"/>
          <w:numId w:val="38"/>
        </w:numPr>
        <w:ind w:left="357" w:hanging="357"/>
        <w:jc w:val="both"/>
      </w:pPr>
      <w:bookmarkStart w:id="62" w:name="_Toc138942435"/>
      <w:bookmarkStart w:id="63" w:name="_Toc139289669"/>
      <w:bookmarkStart w:id="64" w:name="_Toc154327263"/>
      <w:bookmarkStart w:id="65" w:name="_Toc154412183"/>
      <w:bookmarkStart w:id="66" w:name="_Toc154412229"/>
      <w:bookmarkStart w:id="67" w:name="_Toc184671825"/>
      <w:r w:rsidRPr="009826CC">
        <w:t>KẾT QUẢ DỰ KIẾN ĐẠT ĐƯỢC</w:t>
      </w:r>
      <w:bookmarkEnd w:id="62"/>
      <w:bookmarkEnd w:id="63"/>
      <w:bookmarkEnd w:id="64"/>
      <w:bookmarkEnd w:id="65"/>
      <w:bookmarkEnd w:id="66"/>
      <w:bookmarkEnd w:id="67"/>
    </w:p>
    <w:p w14:paraId="3A50EEEC" w14:textId="77777777" w:rsidR="00E82A11" w:rsidRDefault="00252775" w:rsidP="009F0984">
      <w:pPr>
        <w:pStyle w:val="onvn"/>
        <w:numPr>
          <w:ilvl w:val="0"/>
          <w:numId w:val="33"/>
        </w:numPr>
        <w:rPr>
          <w:rFonts w:eastAsia="Times New Roman"/>
          <w:szCs w:val="26"/>
        </w:rPr>
      </w:pPr>
      <w:r w:rsidRPr="009826CC">
        <w:rPr>
          <w:szCs w:val="26"/>
        </w:rPr>
        <w:t>Xây dựng được một website với những chức năng cơ bản như đã đề cập trong đề cương chi tiết.</w:t>
      </w:r>
    </w:p>
    <w:p w14:paraId="3D94ED6A" w14:textId="295DE824" w:rsidR="00E82A11" w:rsidRDefault="00252775" w:rsidP="009F0984">
      <w:pPr>
        <w:pStyle w:val="onvn"/>
        <w:numPr>
          <w:ilvl w:val="0"/>
          <w:numId w:val="33"/>
        </w:numPr>
        <w:rPr>
          <w:rFonts w:eastAsia="Times New Roman"/>
          <w:szCs w:val="26"/>
        </w:rPr>
      </w:pPr>
      <w:r w:rsidRPr="00E82A11">
        <w:rPr>
          <w:szCs w:val="26"/>
        </w:rPr>
        <w:t>Xây dựng được giao diện</w:t>
      </w:r>
      <w:r w:rsidR="0046125A">
        <w:rPr>
          <w:szCs w:val="26"/>
          <w:lang w:val="vi-VN"/>
        </w:rPr>
        <w:t xml:space="preserve"> tương đối thân thiện với</w:t>
      </w:r>
      <w:r w:rsidRPr="00E82A11">
        <w:rPr>
          <w:szCs w:val="26"/>
        </w:rPr>
        <w:t xml:space="preserve"> người dùng thân thiện, dễ sử dụng.</w:t>
      </w:r>
    </w:p>
    <w:p w14:paraId="3AE4FDEF" w14:textId="179423F3" w:rsidR="004C0240" w:rsidRPr="00021ACD" w:rsidRDefault="00252775" w:rsidP="009F0984">
      <w:pPr>
        <w:pStyle w:val="onvn"/>
        <w:numPr>
          <w:ilvl w:val="0"/>
          <w:numId w:val="33"/>
        </w:numPr>
        <w:rPr>
          <w:rFonts w:eastAsia="Times New Roman"/>
          <w:szCs w:val="26"/>
        </w:rPr>
      </w:pPr>
      <w:r w:rsidRPr="00E82A11">
        <w:rPr>
          <w:szCs w:val="26"/>
        </w:rPr>
        <w:t>Sử dụng được những chức năng bảo mật để tăng cường bảo mật cho hệ thống.</w:t>
      </w:r>
      <w:bookmarkStart w:id="68" w:name="_Toc138942437"/>
      <w:bookmarkStart w:id="69" w:name="_Toc139289671"/>
      <w:bookmarkStart w:id="70" w:name="_Toc154327264"/>
      <w:bookmarkStart w:id="71" w:name="_Toc154412184"/>
      <w:bookmarkStart w:id="72" w:name="_Toc154412230"/>
      <w:r w:rsidR="004C0240" w:rsidRPr="00021ACD">
        <w:rPr>
          <w:szCs w:val="26"/>
        </w:rPr>
        <w:br w:type="page"/>
      </w:r>
    </w:p>
    <w:p w14:paraId="01FB41E6" w14:textId="1249F913" w:rsidR="00252775" w:rsidRPr="005543F3" w:rsidRDefault="00252775" w:rsidP="00F433A9">
      <w:pPr>
        <w:pStyle w:val="Heading1"/>
        <w:rPr>
          <w:sz w:val="26"/>
          <w:szCs w:val="26"/>
        </w:rPr>
      </w:pPr>
      <w:bookmarkStart w:id="73" w:name="_Toc184671826"/>
      <w:r w:rsidRPr="005543F3">
        <w:rPr>
          <w:sz w:val="26"/>
          <w:szCs w:val="26"/>
        </w:rPr>
        <w:lastRenderedPageBreak/>
        <w:t>PHẦN NỘI DUNG</w:t>
      </w:r>
      <w:bookmarkEnd w:id="68"/>
      <w:bookmarkEnd w:id="69"/>
      <w:bookmarkEnd w:id="70"/>
      <w:bookmarkEnd w:id="71"/>
      <w:bookmarkEnd w:id="72"/>
      <w:bookmarkEnd w:id="73"/>
    </w:p>
    <w:p w14:paraId="1F1BCE07" w14:textId="7AA756B2" w:rsidR="00252775" w:rsidRPr="00F433A9" w:rsidRDefault="00252775" w:rsidP="00674A68">
      <w:pPr>
        <w:pStyle w:val="Heading2"/>
        <w:numPr>
          <w:ilvl w:val="0"/>
          <w:numId w:val="0"/>
        </w:numPr>
      </w:pPr>
      <w:bookmarkStart w:id="74" w:name="_Toc138942438"/>
      <w:bookmarkStart w:id="75" w:name="_Toc139289672"/>
      <w:bookmarkStart w:id="76" w:name="_Toc154327265"/>
      <w:bookmarkStart w:id="77" w:name="_Toc154412185"/>
      <w:bookmarkStart w:id="78" w:name="_Toc154412231"/>
      <w:bookmarkStart w:id="79" w:name="_Toc184671827"/>
      <w:r w:rsidRPr="00F433A9">
        <w:t>CHƯƠNG 1. CƠ SỞ LÝ THUYẾT</w:t>
      </w:r>
      <w:bookmarkEnd w:id="74"/>
      <w:bookmarkEnd w:id="75"/>
      <w:bookmarkEnd w:id="76"/>
      <w:bookmarkEnd w:id="77"/>
      <w:bookmarkEnd w:id="78"/>
      <w:bookmarkEnd w:id="79"/>
    </w:p>
    <w:p w14:paraId="30590D68" w14:textId="6D245CBF" w:rsidR="00B91FE9" w:rsidRDefault="00F3028F" w:rsidP="00B91FE9">
      <w:pPr>
        <w:pStyle w:val="Heading3"/>
        <w:numPr>
          <w:ilvl w:val="1"/>
          <w:numId w:val="16"/>
        </w:numPr>
        <w:ind w:left="357" w:hanging="357"/>
        <w:rPr>
          <w:rFonts w:cs="Times New Roman"/>
          <w:szCs w:val="26"/>
        </w:rPr>
      </w:pPr>
      <w:bookmarkStart w:id="80" w:name="_Toc184671828"/>
      <w:r>
        <w:rPr>
          <w:rFonts w:cs="Times New Roman"/>
          <w:szCs w:val="26"/>
        </w:rPr>
        <w:t>Kiến trúc hệ thống</w:t>
      </w:r>
      <w:bookmarkEnd w:id="80"/>
    </w:p>
    <w:p w14:paraId="5E996CFC" w14:textId="69F24D60" w:rsidR="00A47A7E" w:rsidRDefault="007A7ADF" w:rsidP="00A47A7E">
      <w:pPr>
        <w:rPr>
          <w:lang w:val="en-GB"/>
        </w:rPr>
      </w:pPr>
      <w:r w:rsidRPr="007A7ADF">
        <w:rPr>
          <w:lang w:val="en-GB"/>
        </w:rPr>
        <w:drawing>
          <wp:inline distT="0" distB="0" distL="0" distR="0" wp14:anchorId="0F8F539D" wp14:editId="41275B18">
            <wp:extent cx="5760720" cy="3239770"/>
            <wp:effectExtent l="0" t="0" r="0" b="0"/>
            <wp:docPr id="13163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4427" name=""/>
                    <pic:cNvPicPr/>
                  </pic:nvPicPr>
                  <pic:blipFill>
                    <a:blip r:embed="rId14"/>
                    <a:stretch>
                      <a:fillRect/>
                    </a:stretch>
                  </pic:blipFill>
                  <pic:spPr>
                    <a:xfrm>
                      <a:off x="0" y="0"/>
                      <a:ext cx="5760720" cy="3239770"/>
                    </a:xfrm>
                    <a:prstGeom prst="rect">
                      <a:avLst/>
                    </a:prstGeom>
                  </pic:spPr>
                </pic:pic>
              </a:graphicData>
            </a:graphic>
          </wp:inline>
        </w:drawing>
      </w:r>
    </w:p>
    <w:p w14:paraId="615ED3FA" w14:textId="6377867E" w:rsidR="00A47A7E" w:rsidRPr="00A47A7E" w:rsidRDefault="00A47A7E" w:rsidP="00A47A7E">
      <w:pPr>
        <w:pStyle w:val="Caption"/>
        <w:rPr>
          <w:rFonts w:cs="Times New Roman"/>
          <w:szCs w:val="26"/>
        </w:rPr>
      </w:pPr>
      <w:bookmarkStart w:id="81" w:name="_Toc184671441"/>
      <w:r>
        <w:t xml:space="preserve">Hình </w:t>
      </w:r>
      <w:r w:rsidR="00ED5321">
        <w:fldChar w:fldCharType="begin"/>
      </w:r>
      <w:r w:rsidR="00ED5321">
        <w:instrText xml:space="preserve"> SEQ Hình \* ARABIC </w:instrText>
      </w:r>
      <w:r w:rsidR="00ED5321">
        <w:fldChar w:fldCharType="separate"/>
      </w:r>
      <w:r w:rsidR="00ED5321">
        <w:rPr>
          <w:noProof/>
        </w:rPr>
        <w:t>1</w:t>
      </w:r>
      <w:r w:rsidR="00ED5321">
        <w:fldChar w:fldCharType="end"/>
      </w:r>
      <w:r>
        <w:t xml:space="preserve">. </w:t>
      </w:r>
      <w:r>
        <w:rPr>
          <w:rFonts w:cs="Times New Roman"/>
          <w:szCs w:val="26"/>
        </w:rPr>
        <w:t>Kiến trúc hệ thống</w:t>
      </w:r>
      <w:bookmarkEnd w:id="81"/>
    </w:p>
    <w:p w14:paraId="1720D623" w14:textId="786789A0" w:rsidR="00F3028F" w:rsidRDefault="00DA246B" w:rsidP="005543F3">
      <w:pPr>
        <w:rPr>
          <w:rFonts w:ascii="Times New Roman" w:eastAsia="Arial Unicode MS" w:hAnsi="Times New Roman" w:cs="Times New Roman"/>
          <w:kern w:val="0"/>
          <w:sz w:val="26"/>
          <w:szCs w:val="28"/>
          <w:u w:color="0000FF"/>
          <w14:ligatures w14:val="none"/>
        </w:rPr>
      </w:pPr>
      <w:r>
        <w:rPr>
          <w:rFonts w:ascii="Times New Roman" w:eastAsia="Arial Unicode MS" w:hAnsi="Times New Roman" w:cs="Times New Roman"/>
          <w:kern w:val="0"/>
          <w:sz w:val="26"/>
          <w:szCs w:val="28"/>
          <w:u w:color="0000FF"/>
          <w14:ligatures w14:val="none"/>
        </w:rPr>
        <w:t xml:space="preserve">Hệ thống </w:t>
      </w:r>
      <w:r w:rsidR="00DA74CC">
        <w:rPr>
          <w:rFonts w:ascii="Times New Roman" w:eastAsia="Arial Unicode MS" w:hAnsi="Times New Roman" w:cs="Times New Roman"/>
          <w:kern w:val="0"/>
          <w:sz w:val="26"/>
          <w:szCs w:val="28"/>
          <w:u w:color="0000FF"/>
          <w14:ligatures w14:val="none"/>
        </w:rPr>
        <w:t>triển khai theo</w:t>
      </w:r>
      <w:r>
        <w:rPr>
          <w:rFonts w:ascii="Times New Roman" w:eastAsia="Arial Unicode MS" w:hAnsi="Times New Roman" w:cs="Times New Roman"/>
          <w:kern w:val="0"/>
          <w:sz w:val="26"/>
          <w:szCs w:val="28"/>
          <w:u w:color="0000FF"/>
          <w14:ligatures w14:val="none"/>
        </w:rPr>
        <w:t xml:space="preserve"> </w:t>
      </w:r>
      <w:r w:rsidR="00DA74CC">
        <w:rPr>
          <w:rFonts w:ascii="Times New Roman" w:eastAsia="Arial Unicode MS" w:hAnsi="Times New Roman" w:cs="Times New Roman"/>
          <w:kern w:val="0"/>
          <w:sz w:val="26"/>
          <w:szCs w:val="28"/>
          <w:u w:color="0000FF"/>
          <w14:ligatures w14:val="none"/>
        </w:rPr>
        <w:t>công nghệ</w:t>
      </w:r>
      <w:r>
        <w:rPr>
          <w:rFonts w:ascii="Times New Roman" w:eastAsia="Arial Unicode MS" w:hAnsi="Times New Roman" w:cs="Times New Roman"/>
          <w:kern w:val="0"/>
          <w:sz w:val="26"/>
          <w:szCs w:val="28"/>
          <w:u w:color="0000FF"/>
          <w14:ligatures w14:val="none"/>
        </w:rPr>
        <w:t xml:space="preserve"> MERN </w:t>
      </w:r>
      <w:r w:rsidR="00DA74CC">
        <w:rPr>
          <w:rFonts w:ascii="Times New Roman" w:eastAsia="Arial Unicode MS" w:hAnsi="Times New Roman" w:cs="Times New Roman"/>
          <w:kern w:val="0"/>
          <w:sz w:val="26"/>
          <w:szCs w:val="28"/>
          <w:u w:color="0000FF"/>
          <w14:ligatures w14:val="none"/>
        </w:rPr>
        <w:t xml:space="preserve">Stack (MongoDB (M), Express </w:t>
      </w:r>
      <w:r w:rsidR="003F77A1" w:rsidRPr="003F77A1">
        <w:rPr>
          <w:rFonts w:ascii="Times New Roman" w:eastAsia="Arial Unicode MS" w:hAnsi="Times New Roman" w:cs="Times New Roman"/>
          <w:kern w:val="0"/>
          <w:sz w:val="26"/>
          <w:szCs w:val="28"/>
          <w:u w:color="0000FF"/>
          <w14:ligatures w14:val="none"/>
        </w:rPr>
        <w:t>(E)</w:t>
      </w:r>
      <w:r w:rsidR="003F77A1">
        <w:rPr>
          <w:rFonts w:ascii="Times New Roman" w:eastAsia="Arial Unicode MS" w:hAnsi="Times New Roman" w:cs="Times New Roman"/>
          <w:kern w:val="0"/>
          <w:sz w:val="26"/>
          <w:szCs w:val="28"/>
          <w:u w:color="0000FF"/>
          <w14:ligatures w14:val="none"/>
        </w:rPr>
        <w:t>, React (R), Node.js (N))</w:t>
      </w:r>
      <w:r w:rsidR="005D5119">
        <w:rPr>
          <w:rFonts w:ascii="Times New Roman" w:eastAsia="Arial Unicode MS" w:hAnsi="Times New Roman" w:cs="Times New Roman"/>
          <w:kern w:val="0"/>
          <w:sz w:val="26"/>
          <w:szCs w:val="28"/>
          <w:u w:color="0000FF"/>
          <w14:ligatures w14:val="none"/>
        </w:rPr>
        <w:t xml:space="preserve"> trong đó:</w:t>
      </w:r>
    </w:p>
    <w:p w14:paraId="6BDA2F6A" w14:textId="77777777" w:rsidR="005543F3" w:rsidRPr="005543F3" w:rsidRDefault="009C418E" w:rsidP="005543F3">
      <w:pPr>
        <w:pStyle w:val="ListParagraph"/>
        <w:numPr>
          <w:ilvl w:val="0"/>
          <w:numId w:val="73"/>
        </w:numPr>
        <w:rPr>
          <w:rFonts w:eastAsia="Arial Unicode MS" w:cs="Times New Roman"/>
          <w:szCs w:val="28"/>
          <w:u w:color="0000FF"/>
          <w:lang w:val="vi-VN"/>
        </w:rPr>
      </w:pPr>
      <w:r w:rsidRPr="005543F3">
        <w:rPr>
          <w:rFonts w:eastAsia="Arial Unicode MS" w:cs="Times New Roman"/>
          <w:szCs w:val="28"/>
          <w:u w:color="0000FF"/>
        </w:rPr>
        <w:t>React</w:t>
      </w:r>
      <w:r w:rsidR="00B312CB" w:rsidRPr="005543F3">
        <w:rPr>
          <w:rFonts w:eastAsia="Arial Unicode MS" w:cs="Times New Roman"/>
          <w:szCs w:val="28"/>
          <w:u w:color="0000FF"/>
        </w:rPr>
        <w:t xml:space="preserve"> </w:t>
      </w:r>
      <w:r w:rsidR="00DA6E9C" w:rsidRPr="005543F3">
        <w:rPr>
          <w:rFonts w:eastAsia="Arial Unicode MS" w:cs="Times New Roman"/>
          <w:szCs w:val="28"/>
          <w:u w:color="0000FF"/>
        </w:rPr>
        <w:t>được sử dụng để thiết kế tầng giao diện, tương tác với người dùng</w:t>
      </w:r>
      <w:r w:rsidR="00055A24" w:rsidRPr="005543F3">
        <w:rPr>
          <w:rFonts w:eastAsia="Arial Unicode MS" w:cs="Times New Roman"/>
          <w:szCs w:val="28"/>
          <w:u w:color="0000FF"/>
        </w:rPr>
        <w:t>, gửi các yêu cầu HTTP</w:t>
      </w:r>
      <w:r w:rsidR="00452D59" w:rsidRPr="005543F3">
        <w:rPr>
          <w:rFonts w:eastAsia="Arial Unicode MS" w:cs="Times New Roman"/>
          <w:szCs w:val="28"/>
          <w:u w:color="0000FF"/>
        </w:rPr>
        <w:t xml:space="preserve"> (qua RESTFul API)</w:t>
      </w:r>
      <w:r w:rsidR="00055A24" w:rsidRPr="005543F3">
        <w:rPr>
          <w:rFonts w:eastAsia="Arial Unicode MS" w:cs="Times New Roman"/>
          <w:szCs w:val="28"/>
          <w:u w:color="0000FF"/>
        </w:rPr>
        <w:t xml:space="preserve"> </w:t>
      </w:r>
      <w:r w:rsidR="00456BA1" w:rsidRPr="005543F3">
        <w:rPr>
          <w:rFonts w:eastAsia="Arial Unicode MS" w:cs="Times New Roman"/>
          <w:szCs w:val="28"/>
          <w:u w:color="0000FF"/>
        </w:rPr>
        <w:t>tới tầng xử lý nghiệp vụ.</w:t>
      </w:r>
      <w:r w:rsidR="006673F7" w:rsidRPr="005543F3">
        <w:rPr>
          <w:rFonts w:eastAsia="Arial Unicode MS" w:cs="Times New Roman"/>
          <w:szCs w:val="28"/>
          <w:u w:color="0000FF"/>
        </w:rPr>
        <w:t xml:space="preserve"> </w:t>
      </w:r>
    </w:p>
    <w:p w14:paraId="54ED7D50" w14:textId="469561EA" w:rsidR="005D5119" w:rsidRPr="005543F3" w:rsidRDefault="00456BA1" w:rsidP="005543F3">
      <w:pPr>
        <w:pStyle w:val="ListParagraph"/>
        <w:numPr>
          <w:ilvl w:val="0"/>
          <w:numId w:val="73"/>
        </w:numPr>
        <w:rPr>
          <w:rFonts w:eastAsia="Arial Unicode MS" w:cs="Times New Roman"/>
          <w:szCs w:val="28"/>
          <w:u w:color="0000FF"/>
        </w:rPr>
      </w:pPr>
      <w:r w:rsidRPr="005543F3">
        <w:rPr>
          <w:rFonts w:eastAsia="Arial Unicode MS" w:cs="Times New Roman"/>
          <w:szCs w:val="28"/>
          <w:u w:color="0000FF"/>
        </w:rPr>
        <w:t xml:space="preserve">Tầng xử lý nghiệp vụ </w:t>
      </w:r>
      <w:r w:rsidR="00CA4E60" w:rsidRPr="005543F3">
        <w:rPr>
          <w:rFonts w:eastAsia="Arial Unicode MS" w:cs="Times New Roman"/>
          <w:szCs w:val="28"/>
          <w:u w:color="0000FF"/>
        </w:rPr>
        <w:t>sử dụng</w:t>
      </w:r>
      <w:r w:rsidRPr="005543F3">
        <w:rPr>
          <w:rFonts w:eastAsia="Arial Unicode MS" w:cs="Times New Roman"/>
          <w:szCs w:val="28"/>
          <w:u w:color="0000FF"/>
        </w:rPr>
        <w:t xml:space="preserve"> Express framework</w:t>
      </w:r>
      <w:r w:rsidR="009C418E" w:rsidRPr="005543F3">
        <w:rPr>
          <w:rFonts w:eastAsia="Arial Unicode MS" w:cs="Times New Roman"/>
          <w:szCs w:val="28"/>
          <w:u w:color="0000FF"/>
        </w:rPr>
        <w:t xml:space="preserve"> </w:t>
      </w:r>
      <w:r w:rsidR="00CA4E60" w:rsidRPr="005543F3">
        <w:rPr>
          <w:rFonts w:eastAsia="Arial Unicode MS" w:cs="Times New Roman"/>
          <w:szCs w:val="28"/>
          <w:u w:color="0000FF"/>
        </w:rPr>
        <w:t>chạy trên môi trường Node.js</w:t>
      </w:r>
      <w:r w:rsidR="009C02FF" w:rsidRPr="005543F3">
        <w:rPr>
          <w:rFonts w:eastAsia="Arial Unicode MS" w:cs="Times New Roman"/>
          <w:szCs w:val="28"/>
          <w:u w:color="0000FF"/>
        </w:rPr>
        <w:t xml:space="preserve"> để xử lý các yêu cầu từ tầng giao diện, thực hiện xử lý logic và truy cập cơ sở dữ liệu</w:t>
      </w:r>
      <w:r w:rsidR="007247D7" w:rsidRPr="005543F3">
        <w:rPr>
          <w:rFonts w:eastAsia="Arial Unicode MS" w:cs="Times New Roman"/>
          <w:szCs w:val="28"/>
          <w:u w:color="0000FF"/>
        </w:rPr>
        <w:t xml:space="preserve"> nếu cần.</w:t>
      </w:r>
    </w:p>
    <w:p w14:paraId="13D44D89" w14:textId="2C59D472" w:rsidR="007247D7" w:rsidRPr="005543F3" w:rsidRDefault="006053A8" w:rsidP="005543F3">
      <w:pPr>
        <w:pStyle w:val="ListParagraph"/>
        <w:numPr>
          <w:ilvl w:val="0"/>
          <w:numId w:val="73"/>
        </w:numPr>
        <w:rPr>
          <w:rFonts w:eastAsia="Arial Unicode MS" w:cs="Times New Roman"/>
          <w:szCs w:val="28"/>
          <w:u w:color="0000FF"/>
          <w:lang w:val="vi-VN"/>
        </w:rPr>
      </w:pPr>
      <w:r w:rsidRPr="005543F3">
        <w:rPr>
          <w:rFonts w:eastAsia="Arial Unicode MS" w:cs="Times New Roman"/>
          <w:szCs w:val="28"/>
          <w:u w:color="0000FF"/>
        </w:rPr>
        <w:t>MongoDB là nơi lưu trữ dữ liệu của hệ thống. Dữ liệu được lưu trữ dưới dạng tài liệu JSON</w:t>
      </w:r>
      <w:r w:rsidR="00E85550" w:rsidRPr="005543F3">
        <w:rPr>
          <w:rFonts w:eastAsia="Arial Unicode MS" w:cs="Times New Roman"/>
          <w:szCs w:val="28"/>
          <w:u w:color="0000FF"/>
        </w:rPr>
        <w:t xml:space="preserve"> cho phép dễ dàng truy vấn và thao tác</w:t>
      </w:r>
      <w:r w:rsidR="005543F3" w:rsidRPr="005543F3">
        <w:rPr>
          <w:rFonts w:eastAsia="Arial Unicode MS" w:cs="Times New Roman"/>
          <w:szCs w:val="28"/>
          <w:u w:color="0000FF"/>
          <w:lang w:val="vi-VN"/>
        </w:rPr>
        <w:t>.</w:t>
      </w:r>
    </w:p>
    <w:p w14:paraId="46FBD898" w14:textId="31469D5D" w:rsidR="0026263A" w:rsidRPr="00DA246B" w:rsidRDefault="0026263A" w:rsidP="00565A65">
      <w:pPr>
        <w:rPr>
          <w:rFonts w:ascii="Times New Roman" w:eastAsia="Arial Unicode MS" w:hAnsi="Times New Roman" w:cs="Times New Roman"/>
          <w:kern w:val="0"/>
          <w:sz w:val="26"/>
          <w:szCs w:val="28"/>
          <w:u w:color="0000FF"/>
          <w14:ligatures w14:val="none"/>
        </w:rPr>
      </w:pPr>
      <w:r>
        <w:rPr>
          <w:rFonts w:ascii="Times New Roman" w:eastAsia="Arial Unicode MS" w:hAnsi="Times New Roman" w:cs="Times New Roman"/>
          <w:kern w:val="0"/>
          <w:sz w:val="26"/>
          <w:szCs w:val="28"/>
          <w:u w:color="0000FF"/>
          <w14:ligatures w14:val="none"/>
        </w:rPr>
        <w:t>Ngoài ra để tăng tính bảo mật,</w:t>
      </w:r>
      <w:r w:rsidR="00D111EF">
        <w:rPr>
          <w:rFonts w:ascii="Times New Roman" w:eastAsia="Arial Unicode MS" w:hAnsi="Times New Roman" w:cs="Times New Roman"/>
          <w:kern w:val="0"/>
          <w:sz w:val="26"/>
          <w:szCs w:val="28"/>
          <w:u w:color="0000FF"/>
          <w14:ligatures w14:val="none"/>
        </w:rPr>
        <w:t xml:space="preserve"> hệ thống còn sử dụng JWT (JS</w:t>
      </w:r>
      <w:r w:rsidR="001D1EB7">
        <w:rPr>
          <w:rFonts w:ascii="Times New Roman" w:eastAsia="Arial Unicode MS" w:hAnsi="Times New Roman" w:cs="Times New Roman"/>
          <w:kern w:val="0"/>
          <w:sz w:val="26"/>
          <w:szCs w:val="28"/>
          <w:u w:color="0000FF"/>
          <w14:ligatures w14:val="none"/>
        </w:rPr>
        <w:t xml:space="preserve">ON Web Token) để </w:t>
      </w:r>
      <w:r w:rsidR="002530AD">
        <w:rPr>
          <w:rFonts w:ascii="Times New Roman" w:eastAsia="Arial Unicode MS" w:hAnsi="Times New Roman" w:cs="Times New Roman"/>
          <w:kern w:val="0"/>
          <w:sz w:val="26"/>
          <w:szCs w:val="28"/>
          <w:u w:color="0000FF"/>
          <w14:ligatures w14:val="none"/>
        </w:rPr>
        <w:t>xác thực người dùng</w:t>
      </w:r>
      <w:r w:rsidR="00497CFC">
        <w:rPr>
          <w:rFonts w:ascii="Times New Roman" w:eastAsia="Arial Unicode MS" w:hAnsi="Times New Roman" w:cs="Times New Roman"/>
          <w:kern w:val="0"/>
          <w:sz w:val="26"/>
          <w:szCs w:val="28"/>
          <w:u w:color="0000FF"/>
          <w14:ligatures w14:val="none"/>
        </w:rPr>
        <w:t>.</w:t>
      </w:r>
    </w:p>
    <w:p w14:paraId="11087DEC" w14:textId="347000BF" w:rsidR="00F3028F" w:rsidRDefault="00F3028F" w:rsidP="00F3028F">
      <w:pPr>
        <w:pStyle w:val="Heading3"/>
        <w:numPr>
          <w:ilvl w:val="1"/>
          <w:numId w:val="16"/>
        </w:numPr>
        <w:ind w:left="357" w:hanging="357"/>
        <w:rPr>
          <w:rFonts w:cs="Times New Roman"/>
          <w:szCs w:val="26"/>
        </w:rPr>
      </w:pPr>
      <w:bookmarkStart w:id="82" w:name="_Toc184671829"/>
      <w:r>
        <w:rPr>
          <w:rFonts w:cs="Times New Roman"/>
          <w:szCs w:val="26"/>
        </w:rPr>
        <w:lastRenderedPageBreak/>
        <w:t>ReactJs</w:t>
      </w:r>
      <w:bookmarkEnd w:id="82"/>
    </w:p>
    <w:p w14:paraId="231A78E3" w14:textId="57BBF7C3" w:rsidR="00710FC3" w:rsidRDefault="00710FC3" w:rsidP="00710FC3">
      <w:pPr>
        <w:rPr>
          <w:lang w:val="en-GB"/>
        </w:rPr>
      </w:pPr>
      <w:r>
        <w:rPr>
          <w:noProof/>
        </w:rPr>
        <w:drawing>
          <wp:inline distT="0" distB="0" distL="0" distR="0" wp14:anchorId="7A3F19FD" wp14:editId="3E603C38">
            <wp:extent cx="5760720" cy="3241040"/>
            <wp:effectExtent l="0" t="0" r="0" b="0"/>
            <wp:docPr id="542592092" name="Picture 3" descr="Series Lược Sử Lập Trình Web Phần 4.1 – ReactJS ngang trời xuất thế | Từ  coder đến developer – Tôi đi code d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es Lược Sử Lập Trình Web Phần 4.1 – ReactJS ngang trời xuất thế | Từ  coder đến developer – Tôi đi code dạ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5CA815F8" w14:textId="1E724B50" w:rsidR="00FC1868" w:rsidRPr="00FC1868" w:rsidRDefault="00360C64" w:rsidP="00360C64">
      <w:pPr>
        <w:pStyle w:val="Caption"/>
        <w:rPr>
          <w:rFonts w:cs="Times New Roman"/>
          <w:szCs w:val="26"/>
        </w:rPr>
      </w:pPr>
      <w:bookmarkStart w:id="83" w:name="_Toc184671442"/>
      <w:r>
        <w:t xml:space="preserve">Hình </w:t>
      </w:r>
      <w:r w:rsidR="00ED5321">
        <w:fldChar w:fldCharType="begin"/>
      </w:r>
      <w:r w:rsidR="00ED5321">
        <w:instrText xml:space="preserve"> SEQ Hình \* ARABIC </w:instrText>
      </w:r>
      <w:r w:rsidR="00ED5321">
        <w:fldChar w:fldCharType="separate"/>
      </w:r>
      <w:r w:rsidR="00ED5321">
        <w:rPr>
          <w:noProof/>
        </w:rPr>
        <w:t>2</w:t>
      </w:r>
      <w:r w:rsidR="00ED5321">
        <w:fldChar w:fldCharType="end"/>
      </w:r>
      <w:r>
        <w:t xml:space="preserve">. </w:t>
      </w:r>
      <w:r>
        <w:rPr>
          <w:rFonts w:cs="Times New Roman"/>
          <w:szCs w:val="26"/>
        </w:rPr>
        <w:t>Thư viện React</w:t>
      </w:r>
      <w:bookmarkEnd w:id="83"/>
    </w:p>
    <w:p w14:paraId="214BB16A" w14:textId="1D6CCB01" w:rsidR="00252775" w:rsidRPr="00930E6E" w:rsidRDefault="75D849D0" w:rsidP="00930E6E">
      <w:pPr>
        <w:pStyle w:val="Heading4"/>
        <w:rPr>
          <w:i w:val="0"/>
          <w:iCs w:val="0"/>
        </w:rPr>
      </w:pPr>
      <w:r w:rsidRPr="00930E6E">
        <w:rPr>
          <w:i w:val="0"/>
          <w:iCs w:val="0"/>
        </w:rPr>
        <w:t>1.</w:t>
      </w:r>
      <w:r w:rsidR="006B51EF" w:rsidRPr="00930E6E">
        <w:rPr>
          <w:i w:val="0"/>
          <w:iCs w:val="0"/>
          <w:lang w:val="vi-VN"/>
        </w:rPr>
        <w:t>2</w:t>
      </w:r>
      <w:r w:rsidRPr="00930E6E">
        <w:rPr>
          <w:i w:val="0"/>
          <w:iCs w:val="0"/>
        </w:rPr>
        <w:t>.1</w:t>
      </w:r>
      <w:r w:rsidR="00696E55">
        <w:rPr>
          <w:i w:val="0"/>
          <w:iCs w:val="0"/>
        </w:rPr>
        <w:t>.</w:t>
      </w:r>
      <w:r w:rsidRPr="00930E6E">
        <w:rPr>
          <w:i w:val="0"/>
          <w:iCs w:val="0"/>
        </w:rPr>
        <w:t xml:space="preserve"> </w:t>
      </w:r>
      <w:r w:rsidR="76DE95DE" w:rsidRPr="00930E6E">
        <w:rPr>
          <w:i w:val="0"/>
          <w:iCs w:val="0"/>
        </w:rPr>
        <w:t>Khái niệm</w:t>
      </w:r>
    </w:p>
    <w:p w14:paraId="068CA9E1" w14:textId="189D98DF" w:rsidR="000A7CB5" w:rsidRPr="009826CC" w:rsidRDefault="002630C7" w:rsidP="000A5CA9">
      <w:pPr>
        <w:pStyle w:val="onvn"/>
        <w:ind w:firstLine="0"/>
        <w:rPr>
          <w:szCs w:val="26"/>
        </w:rPr>
      </w:pPr>
      <w:r>
        <w:t>React JS là một thư viện JavaScript mã nguồn mở được phát triển bởi Facebook. Nó cho phép lập trình viên xây dựng các thành phần giao diện (UI components) tái sử dụng và có thể tái cấu trúc, giúp tăng khả năng bảo trì và phát triển ứng dụng web một cách hiệu quả. React sử dụng cơ chế "single-page application" (SPA), giúp cải thiện trải nghiệm người dùng bằng cách tải lại trang web một cách tối thiểu và chỉ cập nhật các phần của trang khi cần thiết</w:t>
      </w:r>
      <w:r w:rsidR="000A7CB5" w:rsidRPr="000A7CB5">
        <w:rPr>
          <w:szCs w:val="26"/>
        </w:rPr>
        <w:t>.</w:t>
      </w:r>
    </w:p>
    <w:p w14:paraId="49321F2F" w14:textId="71B49C82" w:rsidR="00252775" w:rsidRPr="00930E6E" w:rsidRDefault="54FEDE1D" w:rsidP="00930E6E">
      <w:pPr>
        <w:pStyle w:val="Heading4"/>
        <w:rPr>
          <w:i w:val="0"/>
          <w:iCs w:val="0"/>
        </w:rPr>
      </w:pPr>
      <w:r w:rsidRPr="00930E6E">
        <w:rPr>
          <w:i w:val="0"/>
          <w:iCs w:val="0"/>
        </w:rPr>
        <w:t>1.</w:t>
      </w:r>
      <w:r w:rsidR="006B51EF" w:rsidRPr="00930E6E">
        <w:rPr>
          <w:i w:val="0"/>
          <w:iCs w:val="0"/>
          <w:lang w:val="vi-VN"/>
        </w:rPr>
        <w:t>2</w:t>
      </w:r>
      <w:r w:rsidRPr="00930E6E">
        <w:rPr>
          <w:i w:val="0"/>
          <w:iCs w:val="0"/>
        </w:rPr>
        <w:t>.2</w:t>
      </w:r>
      <w:r w:rsidR="00696E55">
        <w:rPr>
          <w:i w:val="0"/>
          <w:iCs w:val="0"/>
        </w:rPr>
        <w:t>.</w:t>
      </w:r>
      <w:r w:rsidRPr="00930E6E">
        <w:rPr>
          <w:i w:val="0"/>
          <w:iCs w:val="0"/>
        </w:rPr>
        <w:t xml:space="preserve"> </w:t>
      </w:r>
      <w:r w:rsidR="00165F85" w:rsidRPr="00930E6E">
        <w:rPr>
          <w:i w:val="0"/>
          <w:iCs w:val="0"/>
        </w:rPr>
        <w:t>Tính năng chính</w:t>
      </w:r>
    </w:p>
    <w:p w14:paraId="2A591CDC" w14:textId="44B6BE92" w:rsidR="00B1111B" w:rsidRDefault="00165F85" w:rsidP="000A5CA9">
      <w:pPr>
        <w:pStyle w:val="ListParagraph"/>
        <w:numPr>
          <w:ilvl w:val="0"/>
          <w:numId w:val="85"/>
        </w:numPr>
        <w:rPr>
          <w:rFonts w:cs="Times New Roman"/>
          <w:lang w:val="en-US"/>
        </w:rPr>
      </w:pPr>
      <w:r w:rsidRPr="00165F85">
        <w:rPr>
          <w:rFonts w:cs="Times New Roman"/>
          <w:lang w:val="en-US"/>
        </w:rPr>
        <w:t>Component-Based Architecture</w:t>
      </w:r>
      <w:r>
        <w:rPr>
          <w:rFonts w:cs="Times New Roman"/>
          <w:lang w:val="en-US"/>
        </w:rPr>
        <w:t xml:space="preserve">: </w:t>
      </w:r>
      <w:r w:rsidR="00B1111B" w:rsidRPr="00B1111B">
        <w:rPr>
          <w:rFonts w:cs="Times New Roman"/>
          <w:lang w:val="en-US"/>
        </w:rPr>
        <w:t>React xây dựng giao diện bằng cách chia nhỏ thành các component độc lập, tái sử dụng được.</w:t>
      </w:r>
      <w:r w:rsidR="00E15420">
        <w:rPr>
          <w:rFonts w:cs="Times New Roman"/>
          <w:lang w:val="en-US"/>
        </w:rPr>
        <w:t xml:space="preserve"> </w:t>
      </w:r>
      <w:r w:rsidR="00B1111B" w:rsidRPr="00B1111B">
        <w:rPr>
          <w:rFonts w:cs="Times New Roman"/>
          <w:lang w:val="en-US"/>
        </w:rPr>
        <w:t>Mỗi component có thể quản lý logic và giao diện riêng, giúp dễ bảo trì và mở rộng.</w:t>
      </w:r>
    </w:p>
    <w:p w14:paraId="78E85056" w14:textId="3C1E20F3" w:rsidR="00E15420" w:rsidRDefault="00E15420" w:rsidP="000A5CA9">
      <w:pPr>
        <w:pStyle w:val="ListParagraph"/>
        <w:numPr>
          <w:ilvl w:val="0"/>
          <w:numId w:val="85"/>
        </w:numPr>
        <w:rPr>
          <w:rFonts w:cs="Times New Roman"/>
          <w:lang w:val="en-US"/>
        </w:rPr>
      </w:pPr>
      <w:r w:rsidRPr="00E15420">
        <w:rPr>
          <w:rFonts w:cs="Times New Roman"/>
          <w:lang w:val="en-US"/>
        </w:rPr>
        <w:t>Virtual DOM</w:t>
      </w:r>
      <w:r>
        <w:rPr>
          <w:rFonts w:cs="Times New Roman"/>
          <w:lang w:val="en-US"/>
        </w:rPr>
        <w:t xml:space="preserve">: </w:t>
      </w:r>
      <w:r w:rsidRPr="00E15420">
        <w:rPr>
          <w:rFonts w:cs="Times New Roman"/>
          <w:lang w:val="en-US"/>
        </w:rPr>
        <w:t>React sử dụng một bản sao ảo của DOM thật để tăng hiệu suất</w:t>
      </w:r>
      <w:r>
        <w:rPr>
          <w:rFonts w:cs="Times New Roman"/>
          <w:lang w:val="en-US"/>
        </w:rPr>
        <w:t xml:space="preserve">. </w:t>
      </w:r>
      <w:r w:rsidR="001B2CF9" w:rsidRPr="001B2CF9">
        <w:rPr>
          <w:rFonts w:cs="Times New Roman"/>
          <w:lang w:val="en-US"/>
        </w:rPr>
        <w:t>Khi trạng thái của ứng dụng thay đổi, React so sánh Virtual DOM với DOM thật và chỉ cập nhật phần thay đổi</w:t>
      </w:r>
      <w:r w:rsidR="001B2CF9">
        <w:rPr>
          <w:rFonts w:cs="Times New Roman"/>
          <w:lang w:val="en-US"/>
        </w:rPr>
        <w:t>.</w:t>
      </w:r>
    </w:p>
    <w:p w14:paraId="0F7E5A94" w14:textId="1AAFC318" w:rsidR="001B2CF9" w:rsidRDefault="001B2CF9" w:rsidP="000A5CA9">
      <w:pPr>
        <w:pStyle w:val="ListParagraph"/>
        <w:numPr>
          <w:ilvl w:val="0"/>
          <w:numId w:val="85"/>
        </w:numPr>
        <w:rPr>
          <w:rFonts w:cs="Times New Roman"/>
          <w:lang w:val="en-US"/>
        </w:rPr>
      </w:pPr>
      <w:r w:rsidRPr="001B2CF9">
        <w:rPr>
          <w:rFonts w:cs="Times New Roman"/>
          <w:lang w:val="en-US"/>
        </w:rPr>
        <w:t>One-Way Data Binding</w:t>
      </w:r>
      <w:r>
        <w:rPr>
          <w:rFonts w:cs="Times New Roman"/>
          <w:lang w:val="en-US"/>
        </w:rPr>
        <w:t xml:space="preserve">: </w:t>
      </w:r>
      <w:r w:rsidRPr="001B2CF9">
        <w:rPr>
          <w:rFonts w:cs="Times New Roman"/>
          <w:lang w:val="en-US"/>
        </w:rPr>
        <w:t>Dữ liệu chỉ di chuyển từ parent component đến child component.</w:t>
      </w:r>
      <w:r>
        <w:rPr>
          <w:rFonts w:cs="Times New Roman"/>
          <w:lang w:val="en-US"/>
        </w:rPr>
        <w:t xml:space="preserve"> </w:t>
      </w:r>
      <w:r w:rsidR="002E22A6" w:rsidRPr="002E22A6">
        <w:rPr>
          <w:rFonts w:cs="Times New Roman"/>
          <w:lang w:val="en-US"/>
        </w:rPr>
        <w:t>Giúp dễ kiểm soát luồng dữ liệu và tránh các lỗi khó phát hiện</w:t>
      </w:r>
      <w:r w:rsidR="002E22A6">
        <w:rPr>
          <w:rFonts w:cs="Times New Roman"/>
          <w:lang w:val="en-US"/>
        </w:rPr>
        <w:t>.</w:t>
      </w:r>
    </w:p>
    <w:p w14:paraId="31FDE593" w14:textId="1138F014" w:rsidR="002E22A6" w:rsidRDefault="002E22A6" w:rsidP="000A5CA9">
      <w:pPr>
        <w:pStyle w:val="ListParagraph"/>
        <w:numPr>
          <w:ilvl w:val="0"/>
          <w:numId w:val="85"/>
        </w:numPr>
        <w:rPr>
          <w:rFonts w:cs="Times New Roman"/>
          <w:lang w:val="en-US"/>
        </w:rPr>
      </w:pPr>
      <w:r w:rsidRPr="002E22A6">
        <w:rPr>
          <w:rFonts w:cs="Times New Roman"/>
          <w:lang w:val="en-US"/>
        </w:rPr>
        <w:t>Declarative UI</w:t>
      </w:r>
      <w:r>
        <w:rPr>
          <w:rFonts w:cs="Times New Roman"/>
          <w:lang w:val="en-US"/>
        </w:rPr>
        <w:t xml:space="preserve">: </w:t>
      </w:r>
      <w:r w:rsidRPr="002E22A6">
        <w:rPr>
          <w:rFonts w:cs="Times New Roman"/>
          <w:lang w:val="en-US"/>
        </w:rPr>
        <w:t xml:space="preserve">React cho phép mô tả giao diện một cách </w:t>
      </w:r>
      <w:r w:rsidRPr="002E22A6">
        <w:rPr>
          <w:rFonts w:cs="Times New Roman"/>
          <w:b/>
          <w:bCs/>
          <w:lang w:val="en-US"/>
        </w:rPr>
        <w:t>declarative</w:t>
      </w:r>
      <w:r w:rsidRPr="002E22A6">
        <w:rPr>
          <w:rFonts w:cs="Times New Roman"/>
          <w:lang w:val="en-US"/>
        </w:rPr>
        <w:t>, tập trung vào kết quả cần hiển thị thay vì cách thức thực hiện</w:t>
      </w:r>
      <w:r>
        <w:rPr>
          <w:rFonts w:cs="Times New Roman"/>
          <w:lang w:val="en-US"/>
        </w:rPr>
        <w:t xml:space="preserve">. </w:t>
      </w:r>
      <w:r w:rsidRPr="002E22A6">
        <w:rPr>
          <w:rFonts w:cs="Times New Roman"/>
          <w:lang w:val="en-US"/>
        </w:rPr>
        <w:t>Dễ đọc và dễ gỡ lỗi</w:t>
      </w:r>
      <w:r>
        <w:rPr>
          <w:rFonts w:cs="Times New Roman"/>
          <w:lang w:val="en-US"/>
        </w:rPr>
        <w:t>.</w:t>
      </w:r>
    </w:p>
    <w:p w14:paraId="7106B8C6" w14:textId="2FA820B7" w:rsidR="003935E9" w:rsidRPr="001B2CF9" w:rsidRDefault="003935E9" w:rsidP="000A5CA9">
      <w:pPr>
        <w:pStyle w:val="ListParagraph"/>
        <w:numPr>
          <w:ilvl w:val="0"/>
          <w:numId w:val="85"/>
        </w:numPr>
        <w:rPr>
          <w:rFonts w:cs="Times New Roman"/>
          <w:lang w:val="en-US"/>
        </w:rPr>
      </w:pPr>
      <w:r w:rsidRPr="003935E9">
        <w:rPr>
          <w:rFonts w:cs="Times New Roman"/>
          <w:lang w:val="en-US"/>
        </w:rPr>
        <w:lastRenderedPageBreak/>
        <w:t>JSX (JavaScript XML)</w:t>
      </w:r>
      <w:r>
        <w:rPr>
          <w:rFonts w:cs="Times New Roman"/>
          <w:lang w:val="en-US"/>
        </w:rPr>
        <w:t xml:space="preserve">: </w:t>
      </w:r>
      <w:r w:rsidRPr="003935E9">
        <w:rPr>
          <w:rFonts w:cs="Times New Roman"/>
          <w:lang w:val="en-US"/>
        </w:rPr>
        <w:t xml:space="preserve">React sử dụng </w:t>
      </w:r>
      <w:r w:rsidRPr="003935E9">
        <w:rPr>
          <w:rFonts w:cs="Times New Roman"/>
          <w:b/>
          <w:bCs/>
          <w:lang w:val="en-US"/>
        </w:rPr>
        <w:t>JSX</w:t>
      </w:r>
      <w:r w:rsidRPr="003935E9">
        <w:rPr>
          <w:rFonts w:cs="Times New Roman"/>
          <w:lang w:val="en-US"/>
        </w:rPr>
        <w:t xml:space="preserve"> để viết HTML trong JavaScript, giúp code dễ đọc và tổ chức</w:t>
      </w:r>
      <w:r>
        <w:rPr>
          <w:rFonts w:cs="Times New Roman"/>
          <w:lang w:val="en-US"/>
        </w:rPr>
        <w:t xml:space="preserve">. </w:t>
      </w:r>
    </w:p>
    <w:p w14:paraId="2FBCA5B4" w14:textId="38E51B71" w:rsidR="003B26E3" w:rsidRPr="00930E6E" w:rsidRDefault="003B26E3" w:rsidP="00930E6E">
      <w:pPr>
        <w:pStyle w:val="Heading4"/>
        <w:rPr>
          <w:i w:val="0"/>
          <w:iCs w:val="0"/>
          <w:lang w:val="vi-VN"/>
        </w:rPr>
      </w:pPr>
      <w:r w:rsidRPr="00930E6E">
        <w:rPr>
          <w:i w:val="0"/>
          <w:iCs w:val="0"/>
        </w:rPr>
        <w:t>1.</w:t>
      </w:r>
      <w:r w:rsidR="006B51EF" w:rsidRPr="00930E6E">
        <w:rPr>
          <w:i w:val="0"/>
          <w:iCs w:val="0"/>
          <w:lang w:val="vi-VN"/>
        </w:rPr>
        <w:t>2</w:t>
      </w:r>
      <w:r w:rsidRPr="00930E6E">
        <w:rPr>
          <w:i w:val="0"/>
          <w:iCs w:val="0"/>
        </w:rPr>
        <w:t>.3</w:t>
      </w:r>
      <w:r w:rsidR="00696E55">
        <w:rPr>
          <w:i w:val="0"/>
          <w:iCs w:val="0"/>
        </w:rPr>
        <w:t>.</w:t>
      </w:r>
      <w:r w:rsidRPr="00930E6E">
        <w:rPr>
          <w:i w:val="0"/>
          <w:iCs w:val="0"/>
        </w:rPr>
        <w:t xml:space="preserve"> Ưu điểm</w:t>
      </w:r>
    </w:p>
    <w:p w14:paraId="02490FEE" w14:textId="2C7B1A7F" w:rsidR="00073FE8" w:rsidRPr="000A5CA9" w:rsidRDefault="00073FE8" w:rsidP="005543F3">
      <w:pPr>
        <w:pStyle w:val="NormalWeb"/>
        <w:numPr>
          <w:ilvl w:val="0"/>
          <w:numId w:val="74"/>
        </w:numPr>
        <w:spacing w:line="360" w:lineRule="auto"/>
        <w:jc w:val="both"/>
        <w:rPr>
          <w:sz w:val="26"/>
          <w:szCs w:val="26"/>
        </w:rPr>
      </w:pPr>
      <w:bookmarkStart w:id="84" w:name="_Toc139289674"/>
      <w:r w:rsidRPr="000A5CA9">
        <w:rPr>
          <w:rStyle w:val="Strong"/>
          <w:rFonts w:eastAsiaTheme="majorEastAsia"/>
          <w:b w:val="0"/>
          <w:bCs w:val="0"/>
          <w:sz w:val="26"/>
          <w:szCs w:val="26"/>
        </w:rPr>
        <w:t>Khả năng tái sử dụng:</w:t>
      </w:r>
      <w:r w:rsidRPr="000A5CA9">
        <w:rPr>
          <w:sz w:val="26"/>
          <w:szCs w:val="26"/>
        </w:rPr>
        <w:t xml:space="preserve"> React chia giao diện thành các component độc lập, dễ dàng tái sử dụng trong nhiều phần của ứng dụng hoặc nhiều dự án khác.</w:t>
      </w:r>
    </w:p>
    <w:p w14:paraId="47F4D249" w14:textId="4091D890" w:rsidR="00073FE8" w:rsidRPr="000A5CA9" w:rsidRDefault="00073FE8" w:rsidP="005543F3">
      <w:pPr>
        <w:pStyle w:val="NormalWeb"/>
        <w:numPr>
          <w:ilvl w:val="0"/>
          <w:numId w:val="74"/>
        </w:numPr>
        <w:spacing w:line="360" w:lineRule="auto"/>
        <w:jc w:val="both"/>
        <w:rPr>
          <w:sz w:val="26"/>
          <w:szCs w:val="26"/>
        </w:rPr>
      </w:pPr>
      <w:r w:rsidRPr="000A5CA9">
        <w:rPr>
          <w:rStyle w:val="Strong"/>
          <w:rFonts w:eastAsiaTheme="majorEastAsia"/>
          <w:b w:val="0"/>
          <w:bCs w:val="0"/>
          <w:sz w:val="26"/>
          <w:szCs w:val="26"/>
        </w:rPr>
        <w:t>Tốc độ và hiệu suất cao:</w:t>
      </w:r>
      <w:r w:rsidRPr="000A5CA9">
        <w:rPr>
          <w:sz w:val="26"/>
          <w:szCs w:val="26"/>
        </w:rPr>
        <w:t xml:space="preserve"> nhờ Virtual DOM, react chỉ cập nhật lại những phần tử</w:t>
      </w:r>
      <w:r w:rsidR="00EC0C0B" w:rsidRPr="000A5CA9">
        <w:rPr>
          <w:sz w:val="26"/>
          <w:szCs w:val="26"/>
        </w:rPr>
        <w:t xml:space="preserve"> bị</w:t>
      </w:r>
      <w:r w:rsidRPr="000A5CA9">
        <w:rPr>
          <w:sz w:val="26"/>
          <w:szCs w:val="26"/>
        </w:rPr>
        <w:t xml:space="preserve"> thay đổi trong DOM thực tế</w:t>
      </w:r>
      <w:r w:rsidR="00EC0C0B" w:rsidRPr="000A5CA9">
        <w:rPr>
          <w:sz w:val="26"/>
          <w:szCs w:val="26"/>
        </w:rPr>
        <w:t xml:space="preserve">, từ đó </w:t>
      </w:r>
      <w:r w:rsidRPr="000A5CA9">
        <w:rPr>
          <w:sz w:val="26"/>
          <w:szCs w:val="26"/>
        </w:rPr>
        <w:t>giúp tối ưu hóa tốc độ và hiệu suất ứng dụng.</w:t>
      </w:r>
    </w:p>
    <w:p w14:paraId="16341689" w14:textId="1DEE1C72" w:rsidR="00073FE8" w:rsidRPr="000A5CA9" w:rsidRDefault="00073FE8" w:rsidP="005543F3">
      <w:pPr>
        <w:pStyle w:val="NormalWeb"/>
        <w:numPr>
          <w:ilvl w:val="0"/>
          <w:numId w:val="74"/>
        </w:numPr>
        <w:spacing w:line="360" w:lineRule="auto"/>
        <w:jc w:val="both"/>
        <w:rPr>
          <w:sz w:val="26"/>
          <w:szCs w:val="26"/>
        </w:rPr>
      </w:pPr>
      <w:r w:rsidRPr="000A5CA9">
        <w:rPr>
          <w:rStyle w:val="Strong"/>
          <w:rFonts w:eastAsiaTheme="majorEastAsia"/>
          <w:b w:val="0"/>
          <w:bCs w:val="0"/>
          <w:sz w:val="26"/>
          <w:szCs w:val="26"/>
        </w:rPr>
        <w:t>JSX (JavaScript XML):</w:t>
      </w:r>
      <w:r w:rsidRPr="000A5CA9">
        <w:rPr>
          <w:sz w:val="26"/>
          <w:szCs w:val="26"/>
        </w:rPr>
        <w:t xml:space="preserve"> JSX</w:t>
      </w:r>
      <w:r w:rsidR="00A73AA6" w:rsidRPr="000A5CA9">
        <w:rPr>
          <w:sz w:val="26"/>
          <w:szCs w:val="26"/>
        </w:rPr>
        <w:t xml:space="preserve"> kết hợp giữa HTML và JavaScrip làm cho mã nguồn dễ đọc hơn, từ đó giúp việc viết giao diện trực quan và dễ dàng hơn cho lập trình viên</w:t>
      </w:r>
      <w:r w:rsidRPr="000A5CA9">
        <w:rPr>
          <w:sz w:val="26"/>
          <w:szCs w:val="26"/>
        </w:rPr>
        <w:t>.</w:t>
      </w:r>
    </w:p>
    <w:p w14:paraId="67515258" w14:textId="7B8DE615" w:rsidR="00073FE8" w:rsidRPr="000A5CA9" w:rsidRDefault="00073FE8" w:rsidP="005543F3">
      <w:pPr>
        <w:pStyle w:val="NormalWeb"/>
        <w:numPr>
          <w:ilvl w:val="0"/>
          <w:numId w:val="74"/>
        </w:numPr>
        <w:spacing w:line="360" w:lineRule="auto"/>
        <w:jc w:val="both"/>
        <w:rPr>
          <w:sz w:val="26"/>
          <w:szCs w:val="26"/>
        </w:rPr>
      </w:pPr>
      <w:r w:rsidRPr="000A5CA9">
        <w:rPr>
          <w:rStyle w:val="Strong"/>
          <w:rFonts w:eastAsiaTheme="majorEastAsia"/>
          <w:b w:val="0"/>
          <w:bCs w:val="0"/>
          <w:sz w:val="26"/>
          <w:szCs w:val="26"/>
        </w:rPr>
        <w:t>Cộng đồng lớn và hỗ trợ mạnh mẽ:</w:t>
      </w:r>
      <w:r w:rsidRPr="000A5CA9">
        <w:rPr>
          <w:sz w:val="26"/>
          <w:szCs w:val="26"/>
        </w:rPr>
        <w:t xml:space="preserve"> React </w:t>
      </w:r>
      <w:r w:rsidR="00A73AA6" w:rsidRPr="000A5CA9">
        <w:rPr>
          <w:sz w:val="26"/>
          <w:szCs w:val="26"/>
        </w:rPr>
        <w:t>là một thư viện phổ biến với cộng đồng đông đảo, tài liệu phong phú, cùng với nhiều công cụ và thư viện bổ sung để xây dựng các ứng dụng phức tạp hơn.</w:t>
      </w:r>
    </w:p>
    <w:p w14:paraId="11FB41F3" w14:textId="4F296D28" w:rsidR="00A73AA6" w:rsidRPr="000A5CA9" w:rsidRDefault="00A73AA6" w:rsidP="005543F3">
      <w:pPr>
        <w:pStyle w:val="NormalWeb"/>
        <w:numPr>
          <w:ilvl w:val="0"/>
          <w:numId w:val="74"/>
        </w:numPr>
        <w:spacing w:line="360" w:lineRule="auto"/>
        <w:jc w:val="both"/>
        <w:rPr>
          <w:sz w:val="26"/>
          <w:szCs w:val="26"/>
        </w:rPr>
      </w:pPr>
      <w:r w:rsidRPr="000A5CA9">
        <w:rPr>
          <w:rStyle w:val="Strong"/>
          <w:rFonts w:eastAsiaTheme="majorEastAsia"/>
          <w:b w:val="0"/>
          <w:bCs w:val="0"/>
          <w:sz w:val="26"/>
          <w:szCs w:val="26"/>
        </w:rPr>
        <w:t>Luồng dữ liệu một chiều</w:t>
      </w:r>
      <w:r w:rsidR="00073FE8" w:rsidRPr="000A5CA9">
        <w:rPr>
          <w:rStyle w:val="Strong"/>
          <w:rFonts w:eastAsiaTheme="majorEastAsia"/>
          <w:b w:val="0"/>
          <w:bCs w:val="0"/>
          <w:sz w:val="26"/>
          <w:szCs w:val="26"/>
        </w:rPr>
        <w:t>:</w:t>
      </w:r>
      <w:r w:rsidR="00073FE8" w:rsidRPr="000A5CA9">
        <w:rPr>
          <w:sz w:val="26"/>
          <w:szCs w:val="26"/>
        </w:rPr>
        <w:t xml:space="preserve"> </w:t>
      </w:r>
      <w:r w:rsidRPr="000A5CA9">
        <w:rPr>
          <w:sz w:val="26"/>
          <w:szCs w:val="26"/>
        </w:rPr>
        <w:t>React quản lý trạng thái dễ dàng và rõ ràng nhờ dữ liệu truyền từ trên xuống, giảm nguy cơ lỗi trong ứng dụng</w:t>
      </w:r>
      <w:r w:rsidR="005543F3" w:rsidRPr="000A5CA9">
        <w:rPr>
          <w:sz w:val="26"/>
          <w:szCs w:val="26"/>
          <w:lang w:val="vi-VN"/>
        </w:rPr>
        <w:t>.</w:t>
      </w:r>
    </w:p>
    <w:p w14:paraId="37E47217" w14:textId="485A8D66" w:rsidR="00986D15" w:rsidRPr="00930E6E" w:rsidRDefault="00986D15" w:rsidP="00930E6E">
      <w:pPr>
        <w:pStyle w:val="Heading4"/>
        <w:rPr>
          <w:i w:val="0"/>
          <w:iCs w:val="0"/>
        </w:rPr>
      </w:pPr>
      <w:r w:rsidRPr="00930E6E">
        <w:rPr>
          <w:i w:val="0"/>
          <w:iCs w:val="0"/>
        </w:rPr>
        <w:t>1.</w:t>
      </w:r>
      <w:r w:rsidR="006B51EF" w:rsidRPr="00930E6E">
        <w:rPr>
          <w:i w:val="0"/>
          <w:iCs w:val="0"/>
          <w:lang w:val="vi-VN"/>
        </w:rPr>
        <w:t>2</w:t>
      </w:r>
      <w:r w:rsidRPr="00930E6E">
        <w:rPr>
          <w:i w:val="0"/>
          <w:iCs w:val="0"/>
        </w:rPr>
        <w:t>.</w:t>
      </w:r>
      <w:r w:rsidRPr="00930E6E">
        <w:rPr>
          <w:i w:val="0"/>
          <w:iCs w:val="0"/>
          <w:lang w:val="vi-VN"/>
        </w:rPr>
        <w:t>4</w:t>
      </w:r>
      <w:r w:rsidR="00696E55">
        <w:rPr>
          <w:i w:val="0"/>
          <w:iCs w:val="0"/>
          <w:lang w:val="en-US"/>
        </w:rPr>
        <w:t>.</w:t>
      </w:r>
      <w:r w:rsidRPr="00930E6E">
        <w:rPr>
          <w:i w:val="0"/>
          <w:iCs w:val="0"/>
          <w:lang w:val="vi-VN"/>
        </w:rPr>
        <w:t xml:space="preserve"> N</w:t>
      </w:r>
      <w:r w:rsidRPr="00930E6E">
        <w:rPr>
          <w:i w:val="0"/>
          <w:iCs w:val="0"/>
        </w:rPr>
        <w:t>hược điểm</w:t>
      </w:r>
    </w:p>
    <w:p w14:paraId="434685C2" w14:textId="70685E19" w:rsidR="00073FE8" w:rsidRPr="000A5CA9" w:rsidRDefault="00552552" w:rsidP="00917A66">
      <w:pPr>
        <w:pStyle w:val="NormalWeb"/>
        <w:numPr>
          <w:ilvl w:val="0"/>
          <w:numId w:val="75"/>
        </w:numPr>
        <w:spacing w:line="360" w:lineRule="auto"/>
        <w:jc w:val="both"/>
        <w:rPr>
          <w:sz w:val="26"/>
          <w:szCs w:val="26"/>
        </w:rPr>
      </w:pPr>
      <w:r w:rsidRPr="000A5CA9">
        <w:rPr>
          <w:rStyle w:val="Strong"/>
          <w:rFonts w:eastAsiaTheme="majorEastAsia"/>
          <w:b w:val="0"/>
          <w:bCs w:val="0"/>
          <w:sz w:val="26"/>
          <w:szCs w:val="26"/>
        </w:rPr>
        <w:t>Cần nhiều thời gian để tiếp cận</w:t>
      </w:r>
      <w:r w:rsidR="00073FE8" w:rsidRPr="000A5CA9">
        <w:rPr>
          <w:rStyle w:val="Strong"/>
          <w:rFonts w:eastAsiaTheme="majorEastAsia"/>
          <w:b w:val="0"/>
          <w:bCs w:val="0"/>
          <w:sz w:val="26"/>
          <w:szCs w:val="26"/>
        </w:rPr>
        <w:t>:</w:t>
      </w:r>
      <w:r w:rsidR="00073FE8" w:rsidRPr="000A5CA9">
        <w:rPr>
          <w:sz w:val="26"/>
          <w:szCs w:val="26"/>
        </w:rPr>
        <w:t xml:space="preserve"> Đòi hỏi thời gian để</w:t>
      </w:r>
      <w:r w:rsidRPr="000A5CA9">
        <w:rPr>
          <w:sz w:val="26"/>
          <w:szCs w:val="26"/>
        </w:rPr>
        <w:t xml:space="preserve"> học vì React có một hệ sinh thái lớn, lập trình viên không chỉ học React mà còn cần làm quen với các công cụ đi kèm như Redux, Reacr Router, hoặc cách xử lý API</w:t>
      </w:r>
      <w:r w:rsidR="00073FE8" w:rsidRPr="000A5CA9">
        <w:rPr>
          <w:sz w:val="26"/>
          <w:szCs w:val="26"/>
        </w:rPr>
        <w:t>.</w:t>
      </w:r>
      <w:r w:rsidR="00D716BD" w:rsidRPr="000A5CA9">
        <w:rPr>
          <w:sz w:val="26"/>
          <w:szCs w:val="26"/>
        </w:rPr>
        <w:t xml:space="preserve"> Ngoài ra với React, có nhiều cách tiếp cận điều này có thể gây khó khăn trong việc chọn lựa và chuẩn hóa cách thực hiện.</w:t>
      </w:r>
    </w:p>
    <w:p w14:paraId="4F3BC5FC" w14:textId="5B318C90" w:rsidR="00073FE8" w:rsidRPr="000A5CA9" w:rsidRDefault="00552552" w:rsidP="00917A66">
      <w:pPr>
        <w:pStyle w:val="NormalWeb"/>
        <w:numPr>
          <w:ilvl w:val="0"/>
          <w:numId w:val="75"/>
        </w:numPr>
        <w:spacing w:line="360" w:lineRule="auto"/>
        <w:jc w:val="both"/>
        <w:rPr>
          <w:sz w:val="26"/>
          <w:szCs w:val="26"/>
        </w:rPr>
      </w:pPr>
      <w:r w:rsidRPr="000A5CA9">
        <w:rPr>
          <w:rStyle w:val="Strong"/>
          <w:rFonts w:eastAsiaTheme="majorEastAsia"/>
          <w:b w:val="0"/>
          <w:bCs w:val="0"/>
          <w:sz w:val="26"/>
          <w:szCs w:val="26"/>
        </w:rPr>
        <w:t>Phụ thuộc vào JavaScript</w:t>
      </w:r>
      <w:r w:rsidR="00073FE8" w:rsidRPr="000A5CA9">
        <w:rPr>
          <w:rStyle w:val="Strong"/>
          <w:rFonts w:eastAsiaTheme="majorEastAsia"/>
          <w:b w:val="0"/>
          <w:bCs w:val="0"/>
          <w:sz w:val="26"/>
          <w:szCs w:val="26"/>
        </w:rPr>
        <w:t>:</w:t>
      </w:r>
      <w:r w:rsidR="00073FE8" w:rsidRPr="000A5CA9">
        <w:rPr>
          <w:sz w:val="26"/>
          <w:szCs w:val="26"/>
        </w:rPr>
        <w:t xml:space="preserve"> </w:t>
      </w:r>
      <w:r w:rsidRPr="000A5CA9">
        <w:rPr>
          <w:sz w:val="26"/>
          <w:szCs w:val="26"/>
        </w:rPr>
        <w:t>React đòi hỏi hiểu biết vững chắc về JavaScript, đặc biệt là các khải niệm như ES6+, closures, promises, hoặc async/await</w:t>
      </w:r>
      <w:r w:rsidR="00073FE8" w:rsidRPr="000A5CA9">
        <w:rPr>
          <w:sz w:val="26"/>
          <w:szCs w:val="26"/>
        </w:rPr>
        <w:t>.</w:t>
      </w:r>
    </w:p>
    <w:p w14:paraId="7A290F47" w14:textId="03302403" w:rsidR="00FE7F35" w:rsidRPr="000A5CA9" w:rsidRDefault="008833A0" w:rsidP="00917A66">
      <w:pPr>
        <w:pStyle w:val="NormalWeb"/>
        <w:numPr>
          <w:ilvl w:val="0"/>
          <w:numId w:val="75"/>
        </w:numPr>
        <w:spacing w:line="360" w:lineRule="auto"/>
        <w:jc w:val="both"/>
        <w:rPr>
          <w:sz w:val="26"/>
          <w:szCs w:val="26"/>
        </w:rPr>
      </w:pPr>
      <w:r w:rsidRPr="000A5CA9">
        <w:rPr>
          <w:rStyle w:val="Strong"/>
          <w:rFonts w:eastAsiaTheme="majorEastAsia"/>
          <w:b w:val="0"/>
          <w:bCs w:val="0"/>
          <w:sz w:val="26"/>
          <w:szCs w:val="26"/>
        </w:rPr>
        <w:t>Tài liệu cập nhật liên tục</w:t>
      </w:r>
      <w:r w:rsidR="00073FE8" w:rsidRPr="000A5CA9">
        <w:rPr>
          <w:rStyle w:val="Strong"/>
          <w:rFonts w:eastAsiaTheme="majorEastAsia"/>
          <w:b w:val="0"/>
          <w:bCs w:val="0"/>
          <w:sz w:val="26"/>
          <w:szCs w:val="26"/>
        </w:rPr>
        <w:t>:</w:t>
      </w:r>
      <w:r w:rsidR="00073FE8" w:rsidRPr="000A5CA9">
        <w:rPr>
          <w:sz w:val="26"/>
          <w:szCs w:val="26"/>
        </w:rPr>
        <w:t xml:space="preserve"> </w:t>
      </w:r>
      <w:r w:rsidRPr="000A5CA9">
        <w:rPr>
          <w:sz w:val="26"/>
          <w:szCs w:val="26"/>
        </w:rPr>
        <w:t>React và các thư viện liên quan thường xuyên được cập nhật, có thể khiến lập trình viên mới cảm thấy khó khăn khi bắt đầu hoặc dễ gặp lỗi khi các phiên bản không tương thích</w:t>
      </w:r>
      <w:r w:rsidR="00552552" w:rsidRPr="000A5CA9">
        <w:rPr>
          <w:sz w:val="26"/>
          <w:szCs w:val="26"/>
        </w:rPr>
        <w:t>.</w:t>
      </w:r>
      <w:bookmarkEnd w:id="84"/>
    </w:p>
    <w:p w14:paraId="12A42785" w14:textId="1B133F95" w:rsidR="00252775" w:rsidRPr="009826CC" w:rsidRDefault="00A63A0F" w:rsidP="009F0984">
      <w:pPr>
        <w:pStyle w:val="Heading3"/>
        <w:numPr>
          <w:ilvl w:val="1"/>
          <w:numId w:val="16"/>
        </w:numPr>
        <w:ind w:left="357" w:hanging="357"/>
        <w:rPr>
          <w:rFonts w:cs="Times New Roman"/>
          <w:szCs w:val="26"/>
        </w:rPr>
      </w:pPr>
      <w:bookmarkStart w:id="85" w:name="_Toc184671830"/>
      <w:r>
        <w:rPr>
          <w:rFonts w:cs="Times New Roman"/>
          <w:szCs w:val="26"/>
        </w:rPr>
        <w:lastRenderedPageBreak/>
        <w:t>Node.js</w:t>
      </w:r>
      <w:bookmarkEnd w:id="85"/>
    </w:p>
    <w:p w14:paraId="3C84E34E" w14:textId="54EF699B" w:rsidR="00252775" w:rsidRPr="00172B8E" w:rsidRDefault="00B4EFBE" w:rsidP="00930E6E">
      <w:pPr>
        <w:pStyle w:val="Heading4"/>
        <w:rPr>
          <w:i w:val="0"/>
          <w:iCs w:val="0"/>
        </w:rPr>
      </w:pPr>
      <w:r w:rsidRPr="00172B8E">
        <w:rPr>
          <w:i w:val="0"/>
          <w:iCs w:val="0"/>
        </w:rPr>
        <w:t>1.</w:t>
      </w:r>
      <w:r w:rsidR="0033117C" w:rsidRPr="00172B8E">
        <w:rPr>
          <w:i w:val="0"/>
          <w:iCs w:val="0"/>
          <w:lang w:val="vi-VN"/>
        </w:rPr>
        <w:t>3</w:t>
      </w:r>
      <w:r w:rsidRPr="00172B8E">
        <w:rPr>
          <w:i w:val="0"/>
          <w:iCs w:val="0"/>
        </w:rPr>
        <w:t>.1</w:t>
      </w:r>
      <w:r w:rsidR="00696E55">
        <w:rPr>
          <w:i w:val="0"/>
          <w:iCs w:val="0"/>
        </w:rPr>
        <w:t>.</w:t>
      </w:r>
      <w:r w:rsidRPr="00172B8E">
        <w:rPr>
          <w:i w:val="0"/>
          <w:iCs w:val="0"/>
        </w:rPr>
        <w:t xml:space="preserve"> </w:t>
      </w:r>
      <w:r w:rsidR="76DE95DE" w:rsidRPr="00172B8E">
        <w:rPr>
          <w:i w:val="0"/>
          <w:iCs w:val="0"/>
        </w:rPr>
        <w:t>Khái niệm</w:t>
      </w:r>
    </w:p>
    <w:p w14:paraId="4BC719B2" w14:textId="2CA5BF0E" w:rsidR="00C76522" w:rsidRPr="00AA2D5A" w:rsidRDefault="00A63A0F" w:rsidP="00917A66">
      <w:pPr>
        <w:pStyle w:val="onvn"/>
        <w:ind w:firstLine="0"/>
        <w:rPr>
          <w:szCs w:val="26"/>
        </w:rPr>
      </w:pPr>
      <w:r>
        <w:rPr>
          <w:szCs w:val="26"/>
        </w:rPr>
        <w:t>Node.js là một môi trường chạy JavaScript trên phía máy chủ (server-side), được dây dựng trên công cụ V8 Java</w:t>
      </w:r>
      <w:r w:rsidR="000022B5">
        <w:rPr>
          <w:szCs w:val="26"/>
        </w:rPr>
        <w:t>Script Engine của Google Chrome và được viết bằng c++ và JavaScript</w:t>
      </w:r>
      <w:r w:rsidR="00307F42" w:rsidRPr="00307F42">
        <w:rPr>
          <w:szCs w:val="26"/>
        </w:rPr>
        <w:t>.</w:t>
      </w:r>
      <w:r w:rsidR="000022B5">
        <w:rPr>
          <w:szCs w:val="26"/>
        </w:rPr>
        <w:t xml:space="preserve"> Môi trường này cho phép các nhà phát triển thực thi JavaScript ngoài trình duyệt, giúp xây dựng các ứng dụng mạng và ứng dụng phía máy chủ hiệu quả, nhanh chóng và có khả năng mở rộng cao.</w:t>
      </w:r>
    </w:p>
    <w:p w14:paraId="4BFD0987" w14:textId="7FB33A31" w:rsidR="00252775" w:rsidRPr="00172B8E" w:rsidRDefault="5696EA43" w:rsidP="00930E6E">
      <w:pPr>
        <w:pStyle w:val="Heading4"/>
        <w:rPr>
          <w:i w:val="0"/>
          <w:iCs w:val="0"/>
        </w:rPr>
      </w:pPr>
      <w:r w:rsidRPr="00172B8E">
        <w:rPr>
          <w:i w:val="0"/>
          <w:iCs w:val="0"/>
        </w:rPr>
        <w:t>1.</w:t>
      </w:r>
      <w:r w:rsidR="0033117C" w:rsidRPr="00172B8E">
        <w:rPr>
          <w:i w:val="0"/>
          <w:iCs w:val="0"/>
          <w:lang w:val="vi-VN"/>
        </w:rPr>
        <w:t>3</w:t>
      </w:r>
      <w:r w:rsidRPr="00172B8E">
        <w:rPr>
          <w:i w:val="0"/>
          <w:iCs w:val="0"/>
        </w:rPr>
        <w:t>.2</w:t>
      </w:r>
      <w:r w:rsidR="00696E55">
        <w:rPr>
          <w:i w:val="0"/>
          <w:iCs w:val="0"/>
        </w:rPr>
        <w:t>.</w:t>
      </w:r>
      <w:r w:rsidRPr="00172B8E">
        <w:rPr>
          <w:i w:val="0"/>
          <w:iCs w:val="0"/>
        </w:rPr>
        <w:t xml:space="preserve"> </w:t>
      </w:r>
      <w:r w:rsidR="76DE95DE" w:rsidRPr="00172B8E">
        <w:rPr>
          <w:i w:val="0"/>
          <w:iCs w:val="0"/>
        </w:rPr>
        <w:t>Ưu điểm</w:t>
      </w:r>
    </w:p>
    <w:p w14:paraId="61AAA8CE" w14:textId="63E059F5" w:rsidR="00015EAD" w:rsidRPr="000A5CA9" w:rsidRDefault="00015EAD" w:rsidP="00917A66">
      <w:pPr>
        <w:pStyle w:val="NormalWeb"/>
        <w:numPr>
          <w:ilvl w:val="0"/>
          <w:numId w:val="76"/>
        </w:numPr>
        <w:spacing w:line="360" w:lineRule="auto"/>
        <w:jc w:val="both"/>
        <w:rPr>
          <w:sz w:val="26"/>
          <w:szCs w:val="26"/>
        </w:rPr>
      </w:pPr>
      <w:r w:rsidRPr="000A5CA9">
        <w:rPr>
          <w:rStyle w:val="Strong"/>
          <w:rFonts w:eastAsiaTheme="majorEastAsia"/>
          <w:b w:val="0"/>
          <w:bCs w:val="0"/>
          <w:sz w:val="26"/>
          <w:szCs w:val="26"/>
        </w:rPr>
        <w:t>Tốc độ và hiệu suất</w:t>
      </w:r>
      <w:r w:rsidRPr="000A5CA9">
        <w:rPr>
          <w:sz w:val="26"/>
          <w:szCs w:val="26"/>
        </w:rPr>
        <w:t xml:space="preserve">: </w:t>
      </w:r>
      <w:r w:rsidR="003C4736" w:rsidRPr="000A5CA9">
        <w:rPr>
          <w:sz w:val="26"/>
          <w:szCs w:val="26"/>
        </w:rPr>
        <w:t>Node.js sử dụng công cụ V8 Engine của Google, giúp thực thi JavaScript rất nhanh. Bên cạnh đó cơ chế non-blocking I/O (đầu vào/ đầu ra không đồng bộ) cho phé xử lý nhiều yêu cầu đồng thời mà không chặn luồng chính</w:t>
      </w:r>
      <w:r w:rsidR="00917A66" w:rsidRPr="000A5CA9">
        <w:rPr>
          <w:sz w:val="26"/>
          <w:szCs w:val="26"/>
          <w:lang w:val="vi-VN"/>
        </w:rPr>
        <w:t>.</w:t>
      </w:r>
    </w:p>
    <w:p w14:paraId="6B1ABEE0" w14:textId="6BF80A7B" w:rsidR="00015EAD" w:rsidRPr="000A5CA9" w:rsidRDefault="003C4736" w:rsidP="00917A66">
      <w:pPr>
        <w:pStyle w:val="NormalWeb"/>
        <w:numPr>
          <w:ilvl w:val="0"/>
          <w:numId w:val="76"/>
        </w:numPr>
        <w:spacing w:line="360" w:lineRule="auto"/>
        <w:jc w:val="both"/>
        <w:rPr>
          <w:sz w:val="26"/>
          <w:szCs w:val="26"/>
        </w:rPr>
      </w:pPr>
      <w:r w:rsidRPr="000A5CA9">
        <w:rPr>
          <w:rStyle w:val="Strong"/>
          <w:rFonts w:eastAsiaTheme="majorEastAsia"/>
          <w:b w:val="0"/>
          <w:bCs w:val="0"/>
          <w:sz w:val="26"/>
          <w:szCs w:val="26"/>
        </w:rPr>
        <w:t>Sử dụng mô hình không đồng bộ (Asynchronous)</w:t>
      </w:r>
      <w:r w:rsidR="00015EAD" w:rsidRPr="000A5CA9">
        <w:rPr>
          <w:sz w:val="26"/>
          <w:szCs w:val="26"/>
        </w:rPr>
        <w:t xml:space="preserve">: </w:t>
      </w:r>
      <w:r w:rsidRPr="000A5CA9">
        <w:rPr>
          <w:sz w:val="26"/>
          <w:szCs w:val="26"/>
        </w:rPr>
        <w:t>Các tác vụ I/O như đọc tệp, truy vấn cơ sở dữ liệu hoặc gọi API được thực hiện không đồng bộ, giúp tiết kiệm thời gian và tài nguyên. Phù hợp với các ứng dụng yêu cầu xử lý nhiều kết nối đồng thời, ví dụ như ứng dụng thời gian thực.</w:t>
      </w:r>
    </w:p>
    <w:p w14:paraId="7C19819F" w14:textId="10C5094B" w:rsidR="00015EAD" w:rsidRPr="000A5CA9" w:rsidRDefault="003C4736" w:rsidP="00917A66">
      <w:pPr>
        <w:pStyle w:val="NormalWeb"/>
        <w:numPr>
          <w:ilvl w:val="0"/>
          <w:numId w:val="76"/>
        </w:numPr>
        <w:spacing w:line="360" w:lineRule="auto"/>
        <w:jc w:val="both"/>
        <w:rPr>
          <w:sz w:val="26"/>
          <w:szCs w:val="26"/>
        </w:rPr>
      </w:pPr>
      <w:r w:rsidRPr="000A5CA9">
        <w:rPr>
          <w:rStyle w:val="Strong"/>
          <w:rFonts w:eastAsiaTheme="majorEastAsia"/>
          <w:b w:val="0"/>
          <w:bCs w:val="0"/>
          <w:sz w:val="26"/>
          <w:szCs w:val="26"/>
        </w:rPr>
        <w:t>Chung ngôn ngữ cho cả client và server</w:t>
      </w:r>
      <w:r w:rsidR="00015EAD" w:rsidRPr="000A5CA9">
        <w:rPr>
          <w:sz w:val="26"/>
          <w:szCs w:val="26"/>
        </w:rPr>
        <w:t xml:space="preserve">: </w:t>
      </w:r>
      <w:r w:rsidRPr="000A5CA9">
        <w:rPr>
          <w:sz w:val="26"/>
          <w:szCs w:val="26"/>
          <w:lang w:val="en-US"/>
        </w:rPr>
        <w:t>Với Node.js, bạn có thể viết cả phía client và server bằng JavaScript, giảm bớt sự phức tạp trong việc chuyển đổi ngôn ngữ</w:t>
      </w:r>
      <w:r w:rsidR="00015EAD" w:rsidRPr="000A5CA9">
        <w:rPr>
          <w:sz w:val="26"/>
          <w:szCs w:val="26"/>
        </w:rPr>
        <w:t>.</w:t>
      </w:r>
      <w:r w:rsidRPr="000A5CA9">
        <w:rPr>
          <w:sz w:val="26"/>
          <w:szCs w:val="26"/>
        </w:rPr>
        <w:t xml:space="preserve"> Từ đó </w:t>
      </w:r>
      <w:r w:rsidRPr="000A5CA9">
        <w:rPr>
          <w:sz w:val="26"/>
          <w:szCs w:val="26"/>
          <w:lang w:val="en-US"/>
        </w:rPr>
        <w:t>tạo sự nhất quán và giảm thời gian học tập cho lập trình viên.</w:t>
      </w:r>
    </w:p>
    <w:p w14:paraId="798EA07A" w14:textId="5D20604E" w:rsidR="00015EAD" w:rsidRPr="000A5CA9" w:rsidRDefault="002E5F01" w:rsidP="00917A66">
      <w:pPr>
        <w:pStyle w:val="NormalWeb"/>
        <w:numPr>
          <w:ilvl w:val="0"/>
          <w:numId w:val="76"/>
        </w:numPr>
        <w:spacing w:line="360" w:lineRule="auto"/>
        <w:jc w:val="both"/>
        <w:rPr>
          <w:sz w:val="26"/>
          <w:szCs w:val="26"/>
        </w:rPr>
      </w:pPr>
      <w:r w:rsidRPr="000A5CA9">
        <w:rPr>
          <w:rStyle w:val="Strong"/>
          <w:rFonts w:eastAsiaTheme="majorEastAsia"/>
          <w:b w:val="0"/>
          <w:bCs w:val="0"/>
          <w:sz w:val="26"/>
          <w:szCs w:val="26"/>
        </w:rPr>
        <w:t>Hệ sinh thái mạnh mẽ và cộng đồng phát triển lớn</w:t>
      </w:r>
      <w:r w:rsidR="00015EAD" w:rsidRPr="000A5CA9">
        <w:rPr>
          <w:sz w:val="26"/>
          <w:szCs w:val="26"/>
        </w:rPr>
        <w:t xml:space="preserve">: </w:t>
      </w:r>
      <w:r w:rsidRPr="000A5CA9">
        <w:rPr>
          <w:sz w:val="26"/>
          <w:szCs w:val="26"/>
          <w:lang w:val="en-US"/>
        </w:rPr>
        <w:t xml:space="preserve">Node.js đi kèm với npm (Node Package Manager), cung cấp hàng ngàn thư viện mã nguồn mở, giúp tăng tốc quá trình phát triển, có thể dễ dàng tìm kiếm và tích hợp các module phục vụ mọi nhu cầu. Ngoài ra Node.js có một cộng đồng đông đảo, với nhiều tài liệu, công cụ và thư viện hỗ trợ, nhiều bản cập nhật và cải tiến thường xuyên, giúp nó ngày càng mạnh mẽ. </w:t>
      </w:r>
    </w:p>
    <w:p w14:paraId="55455B53" w14:textId="3AADFC7A" w:rsidR="00015EAD" w:rsidRPr="000A5CA9" w:rsidRDefault="00D03664" w:rsidP="00917A66">
      <w:pPr>
        <w:pStyle w:val="NormalWeb"/>
        <w:numPr>
          <w:ilvl w:val="0"/>
          <w:numId w:val="76"/>
        </w:numPr>
        <w:spacing w:line="360" w:lineRule="auto"/>
        <w:jc w:val="both"/>
        <w:rPr>
          <w:sz w:val="26"/>
          <w:szCs w:val="26"/>
        </w:rPr>
      </w:pPr>
      <w:r w:rsidRPr="000A5CA9">
        <w:rPr>
          <w:rFonts w:eastAsiaTheme="majorEastAsia"/>
          <w:sz w:val="26"/>
          <w:szCs w:val="26"/>
          <w:lang w:val="en-US"/>
        </w:rPr>
        <w:t>Khả năng mở rộng và phát triển theo microservices</w:t>
      </w:r>
      <w:r w:rsidR="00015EAD" w:rsidRPr="000A5CA9">
        <w:rPr>
          <w:rStyle w:val="Strong"/>
          <w:rFonts w:eastAsiaTheme="majorEastAsia"/>
          <w:b w:val="0"/>
          <w:bCs w:val="0"/>
          <w:sz w:val="26"/>
          <w:szCs w:val="26"/>
        </w:rPr>
        <w:t>:</w:t>
      </w:r>
      <w:r w:rsidR="00015EAD" w:rsidRPr="000A5CA9">
        <w:rPr>
          <w:sz w:val="26"/>
          <w:szCs w:val="26"/>
        </w:rPr>
        <w:t xml:space="preserve"> </w:t>
      </w:r>
      <w:r w:rsidRPr="000A5CA9">
        <w:rPr>
          <w:sz w:val="26"/>
          <w:szCs w:val="26"/>
          <w:lang w:val="en-US"/>
        </w:rPr>
        <w:t>Node.js hỗ trợ tốt cho kiến trúc microservices, cho phép chia ứng dụng thành các dịch vụ nhỏ hơn, độc lập, giúp dễ dàng quản lý và mở rộng</w:t>
      </w:r>
      <w:r w:rsidRPr="000A5CA9">
        <w:rPr>
          <w:sz w:val="26"/>
          <w:szCs w:val="26"/>
        </w:rPr>
        <w:t>.</w:t>
      </w:r>
    </w:p>
    <w:p w14:paraId="72796D0E" w14:textId="19CC76AB" w:rsidR="00A21243" w:rsidRPr="00172B8E" w:rsidRDefault="00A21243" w:rsidP="00930E6E">
      <w:pPr>
        <w:pStyle w:val="Heading4"/>
        <w:rPr>
          <w:i w:val="0"/>
          <w:iCs w:val="0"/>
        </w:rPr>
      </w:pPr>
      <w:r w:rsidRPr="00172B8E">
        <w:rPr>
          <w:i w:val="0"/>
          <w:iCs w:val="0"/>
        </w:rPr>
        <w:lastRenderedPageBreak/>
        <w:t>1.</w:t>
      </w:r>
      <w:r w:rsidRPr="00172B8E">
        <w:rPr>
          <w:i w:val="0"/>
          <w:iCs w:val="0"/>
          <w:lang w:val="vi-VN"/>
        </w:rPr>
        <w:t>3</w:t>
      </w:r>
      <w:r w:rsidRPr="00172B8E">
        <w:rPr>
          <w:i w:val="0"/>
          <w:iCs w:val="0"/>
        </w:rPr>
        <w:t>.</w:t>
      </w:r>
      <w:r w:rsidRPr="00172B8E">
        <w:rPr>
          <w:i w:val="0"/>
          <w:iCs w:val="0"/>
          <w:lang w:val="vi-VN"/>
        </w:rPr>
        <w:t>3</w:t>
      </w:r>
      <w:r w:rsidR="00696E55">
        <w:rPr>
          <w:i w:val="0"/>
          <w:iCs w:val="0"/>
          <w:lang w:val="en-US"/>
        </w:rPr>
        <w:t>.</w:t>
      </w:r>
      <w:r w:rsidRPr="00172B8E">
        <w:rPr>
          <w:i w:val="0"/>
          <w:iCs w:val="0"/>
        </w:rPr>
        <w:t xml:space="preserve"> </w:t>
      </w:r>
      <w:r w:rsidRPr="00172B8E">
        <w:rPr>
          <w:i w:val="0"/>
          <w:iCs w:val="0"/>
          <w:lang w:val="vi-VN"/>
        </w:rPr>
        <w:t>N</w:t>
      </w:r>
      <w:r w:rsidRPr="00172B8E">
        <w:rPr>
          <w:i w:val="0"/>
          <w:iCs w:val="0"/>
        </w:rPr>
        <w:t>hược điểm</w:t>
      </w:r>
    </w:p>
    <w:p w14:paraId="1408095B" w14:textId="0B128966" w:rsidR="00355512" w:rsidRPr="000A5CA9" w:rsidRDefault="00626BB3" w:rsidP="00917A66">
      <w:pPr>
        <w:pStyle w:val="NormalWeb"/>
        <w:numPr>
          <w:ilvl w:val="0"/>
          <w:numId w:val="77"/>
        </w:numPr>
        <w:spacing w:line="360" w:lineRule="auto"/>
        <w:jc w:val="both"/>
        <w:rPr>
          <w:sz w:val="26"/>
          <w:szCs w:val="26"/>
        </w:rPr>
      </w:pPr>
      <w:r w:rsidRPr="000A5CA9">
        <w:rPr>
          <w:rFonts w:eastAsiaTheme="majorEastAsia"/>
          <w:sz w:val="26"/>
          <w:szCs w:val="26"/>
          <w:lang w:val="en-US"/>
        </w:rPr>
        <w:t>Không phù hợp cho các tác vụ CPU nặng</w:t>
      </w:r>
      <w:r w:rsidR="00355512" w:rsidRPr="000A5CA9">
        <w:rPr>
          <w:sz w:val="26"/>
          <w:szCs w:val="26"/>
        </w:rPr>
        <w:t xml:space="preserve">: </w:t>
      </w:r>
      <w:r w:rsidRPr="000A5CA9">
        <w:rPr>
          <w:sz w:val="26"/>
          <w:szCs w:val="26"/>
          <w:lang w:val="en-US"/>
        </w:rPr>
        <w:t>Do Node.js sử dụng kiến trúc single-threaded, các tác vụ nặng về CPU (như xử lý số liệu lớn, mã hóa/giải mã phức tạp) có thể làm nghẽn luồng chính và ảnh hưởng đến hiệu suất tổng thể của ứng dụng</w:t>
      </w:r>
      <w:r w:rsidRPr="000A5CA9">
        <w:rPr>
          <w:sz w:val="26"/>
          <w:szCs w:val="26"/>
        </w:rPr>
        <w:t>.</w:t>
      </w:r>
    </w:p>
    <w:p w14:paraId="135B9DB6" w14:textId="603D874E" w:rsidR="00355512" w:rsidRPr="000A5CA9" w:rsidRDefault="00626BB3" w:rsidP="00917A66">
      <w:pPr>
        <w:pStyle w:val="NormalWeb"/>
        <w:numPr>
          <w:ilvl w:val="0"/>
          <w:numId w:val="77"/>
        </w:numPr>
        <w:spacing w:line="360" w:lineRule="auto"/>
        <w:jc w:val="both"/>
        <w:rPr>
          <w:sz w:val="26"/>
          <w:szCs w:val="26"/>
        </w:rPr>
      </w:pPr>
      <w:r w:rsidRPr="000A5CA9">
        <w:rPr>
          <w:rFonts w:eastAsiaTheme="majorEastAsia"/>
          <w:sz w:val="26"/>
          <w:szCs w:val="26"/>
          <w:lang w:val="en-US"/>
        </w:rPr>
        <w:t>Callback Hell</w:t>
      </w:r>
      <w:r w:rsidR="00355512" w:rsidRPr="000A5CA9">
        <w:rPr>
          <w:sz w:val="26"/>
          <w:szCs w:val="26"/>
        </w:rPr>
        <w:t xml:space="preserve">: </w:t>
      </w:r>
      <w:r w:rsidRPr="000A5CA9">
        <w:rPr>
          <w:sz w:val="26"/>
          <w:szCs w:val="26"/>
          <w:lang w:val="en-US"/>
        </w:rPr>
        <w:t>Khi xử lý nhiều tác vụ không đồng bộ liên tiếp, code dễ trở nên phức tạp với nhiều cấp độ lồng nhau của callback, khiến việc đọc hiểu và bảo trì trở nên khó khăn. Mặc dù điều này đã được cải thiện nhờ các công cụ như Promises và async/await, vấn đề này vẫn có thể xuất hiện nếu không quản lý tốt.</w:t>
      </w:r>
    </w:p>
    <w:p w14:paraId="3CBE04B1" w14:textId="2BD877DC" w:rsidR="00355512" w:rsidRPr="000A5CA9" w:rsidRDefault="00626BB3" w:rsidP="00917A66">
      <w:pPr>
        <w:pStyle w:val="NormalWeb"/>
        <w:numPr>
          <w:ilvl w:val="0"/>
          <w:numId w:val="77"/>
        </w:numPr>
        <w:spacing w:line="360" w:lineRule="auto"/>
        <w:jc w:val="both"/>
        <w:rPr>
          <w:sz w:val="26"/>
          <w:szCs w:val="26"/>
        </w:rPr>
      </w:pPr>
      <w:r w:rsidRPr="000A5CA9">
        <w:rPr>
          <w:rFonts w:eastAsiaTheme="majorEastAsia"/>
          <w:sz w:val="26"/>
          <w:szCs w:val="26"/>
          <w:lang w:val="en-US"/>
        </w:rPr>
        <w:t>Không có chuẩn cụ thể, xử lý lỗi không đơn giản</w:t>
      </w:r>
      <w:r w:rsidR="00355512" w:rsidRPr="000A5CA9">
        <w:rPr>
          <w:sz w:val="26"/>
          <w:szCs w:val="26"/>
        </w:rPr>
        <w:t xml:space="preserve">: </w:t>
      </w:r>
      <w:r w:rsidRPr="000A5CA9">
        <w:rPr>
          <w:sz w:val="26"/>
          <w:szCs w:val="26"/>
          <w:lang w:val="en-US"/>
        </w:rPr>
        <w:t>Node.js có một hệ sinh thái rộng lớn và nhiều cách thực hiện cùng một nhiệm vụ, điều này có thể gây khó khăn cho các nhóm phát triển trong việc thống nhất cách tiếp cận và công cụ sử dụng</w:t>
      </w:r>
      <w:r w:rsidR="00355512" w:rsidRPr="000A5CA9">
        <w:rPr>
          <w:sz w:val="26"/>
          <w:szCs w:val="26"/>
        </w:rPr>
        <w:t>.</w:t>
      </w:r>
      <w:r w:rsidRPr="000A5CA9">
        <w:rPr>
          <w:sz w:val="26"/>
          <w:szCs w:val="26"/>
        </w:rPr>
        <w:t xml:space="preserve"> T</w:t>
      </w:r>
      <w:r w:rsidRPr="000A5CA9">
        <w:rPr>
          <w:sz w:val="26"/>
          <w:szCs w:val="26"/>
          <w:lang w:val="en-US"/>
        </w:rPr>
        <w:t>rong các ứng dụng lớn, việc quản lý và xử lý lỗi (error handling) trong Node.js có thể phức tạp, đặc biệt là với các tác vụ không đồng bộ.</w:t>
      </w:r>
    </w:p>
    <w:p w14:paraId="1A61400F" w14:textId="3820F83F" w:rsidR="00C76522" w:rsidRPr="000A5CA9" w:rsidRDefault="00626BB3" w:rsidP="00917A66">
      <w:pPr>
        <w:pStyle w:val="NormalWeb"/>
        <w:numPr>
          <w:ilvl w:val="0"/>
          <w:numId w:val="77"/>
        </w:numPr>
        <w:spacing w:line="360" w:lineRule="auto"/>
        <w:jc w:val="both"/>
        <w:rPr>
          <w:sz w:val="26"/>
          <w:szCs w:val="26"/>
        </w:rPr>
      </w:pPr>
      <w:r w:rsidRPr="000A5CA9">
        <w:rPr>
          <w:rFonts w:eastAsiaTheme="majorEastAsia"/>
          <w:sz w:val="26"/>
          <w:szCs w:val="26"/>
          <w:lang w:val="en-US"/>
        </w:rPr>
        <w:t>Bất lợi về bảo mật</w:t>
      </w:r>
      <w:r w:rsidR="00355512" w:rsidRPr="000A5CA9">
        <w:rPr>
          <w:sz w:val="26"/>
          <w:szCs w:val="26"/>
        </w:rPr>
        <w:t xml:space="preserve">: </w:t>
      </w:r>
      <w:r w:rsidRPr="000A5CA9">
        <w:rPr>
          <w:sz w:val="26"/>
          <w:szCs w:val="26"/>
          <w:lang w:val="en-US"/>
        </w:rPr>
        <w:t>Hệ sinh thái npm rất lớn nhưng không phải tất cả các gói đều được kiểm tra kỹ lưỡng về bảo mật. Điều này có thể dẫn đến các lỗ hổng bảo mật nếu lập trình viên không kiểm soát chặt chẽ các gói phụ thuộc (dependencies)</w:t>
      </w:r>
      <w:r w:rsidRPr="000A5CA9">
        <w:rPr>
          <w:sz w:val="26"/>
          <w:szCs w:val="26"/>
        </w:rPr>
        <w:t>.</w:t>
      </w:r>
    </w:p>
    <w:p w14:paraId="5E6F64F8" w14:textId="02B5F13D" w:rsidR="00252775" w:rsidRPr="009826CC" w:rsidRDefault="00626BB3" w:rsidP="009F0984">
      <w:pPr>
        <w:pStyle w:val="Heading3"/>
        <w:numPr>
          <w:ilvl w:val="1"/>
          <w:numId w:val="16"/>
        </w:numPr>
        <w:ind w:left="357" w:hanging="357"/>
        <w:rPr>
          <w:rFonts w:cs="Times New Roman"/>
          <w:szCs w:val="26"/>
        </w:rPr>
      </w:pPr>
      <w:bookmarkStart w:id="86" w:name="_Toc184671831"/>
      <w:r>
        <w:rPr>
          <w:rFonts w:cs="Times New Roman"/>
          <w:szCs w:val="26"/>
        </w:rPr>
        <w:t>Express.js</w:t>
      </w:r>
      <w:bookmarkEnd w:id="86"/>
    </w:p>
    <w:p w14:paraId="654AFA22" w14:textId="41ED07DB" w:rsidR="00252775" w:rsidRPr="00172B8E" w:rsidRDefault="3C05A633" w:rsidP="00930E6E">
      <w:pPr>
        <w:pStyle w:val="Heading4"/>
        <w:rPr>
          <w:i w:val="0"/>
          <w:iCs w:val="0"/>
        </w:rPr>
      </w:pPr>
      <w:r w:rsidRPr="00172B8E">
        <w:rPr>
          <w:i w:val="0"/>
          <w:iCs w:val="0"/>
        </w:rPr>
        <w:t>1.</w:t>
      </w:r>
      <w:r w:rsidR="00BC45D7" w:rsidRPr="00172B8E">
        <w:rPr>
          <w:i w:val="0"/>
          <w:iCs w:val="0"/>
          <w:lang w:val="vi-VN"/>
        </w:rPr>
        <w:t>4</w:t>
      </w:r>
      <w:r w:rsidRPr="00172B8E">
        <w:rPr>
          <w:i w:val="0"/>
          <w:iCs w:val="0"/>
        </w:rPr>
        <w:t>.1</w:t>
      </w:r>
      <w:r w:rsidR="00696E55">
        <w:rPr>
          <w:i w:val="0"/>
          <w:iCs w:val="0"/>
        </w:rPr>
        <w:t>.</w:t>
      </w:r>
      <w:r w:rsidRPr="00172B8E">
        <w:rPr>
          <w:i w:val="0"/>
          <w:iCs w:val="0"/>
        </w:rPr>
        <w:t xml:space="preserve"> </w:t>
      </w:r>
      <w:r w:rsidR="76DE95DE" w:rsidRPr="00172B8E">
        <w:rPr>
          <w:i w:val="0"/>
          <w:iCs w:val="0"/>
        </w:rPr>
        <w:t>Khái niệm</w:t>
      </w:r>
    </w:p>
    <w:p w14:paraId="74FD0A6F" w14:textId="79012214" w:rsidR="00533ABC" w:rsidRPr="009826CC" w:rsidRDefault="00626BB3" w:rsidP="00BC45D7">
      <w:pPr>
        <w:pStyle w:val="onvn"/>
        <w:ind w:firstLine="0"/>
        <w:rPr>
          <w:szCs w:val="26"/>
        </w:rPr>
      </w:pPr>
      <w:r w:rsidRPr="00626BB3">
        <w:t xml:space="preserve">Express.js là một framework ứng dụng web nhẹ, nhanh và linh hoạt được xây dựng trên Node.js, được thiết kế để đơn giản hóa việc phát triển các ứng dụng web và API. Nó cung cấp một tập hợp các tính năng </w:t>
      </w:r>
      <w:r>
        <w:t xml:space="preserve">hỗ trợ các method HTTP và middlewave tạo ra API </w:t>
      </w:r>
      <w:r w:rsidRPr="00626BB3">
        <w:t>mạnh mẽ giúp dễ dàng xây dựng các ứng dụng phía server (server-side)</w:t>
      </w:r>
      <w:r w:rsidR="00533ABC">
        <w:t>.</w:t>
      </w:r>
    </w:p>
    <w:p w14:paraId="06C6B181" w14:textId="3D53258A" w:rsidR="00252775" w:rsidRPr="00916845" w:rsidRDefault="33E3BABC" w:rsidP="00930E6E">
      <w:pPr>
        <w:pStyle w:val="Heading4"/>
        <w:rPr>
          <w:i w:val="0"/>
          <w:iCs w:val="0"/>
          <w:lang w:val="vi-VN"/>
        </w:rPr>
      </w:pPr>
      <w:r w:rsidRPr="00916845">
        <w:rPr>
          <w:i w:val="0"/>
          <w:iCs w:val="0"/>
        </w:rPr>
        <w:t>1.</w:t>
      </w:r>
      <w:r w:rsidR="00BC45D7" w:rsidRPr="00916845">
        <w:rPr>
          <w:i w:val="0"/>
          <w:iCs w:val="0"/>
          <w:lang w:val="vi-VN"/>
        </w:rPr>
        <w:t>4</w:t>
      </w:r>
      <w:r w:rsidRPr="00916845">
        <w:rPr>
          <w:i w:val="0"/>
          <w:iCs w:val="0"/>
        </w:rPr>
        <w:t>.2</w:t>
      </w:r>
      <w:r w:rsidR="00696E55">
        <w:rPr>
          <w:i w:val="0"/>
          <w:iCs w:val="0"/>
        </w:rPr>
        <w:t>.</w:t>
      </w:r>
      <w:r w:rsidRPr="00916845">
        <w:rPr>
          <w:i w:val="0"/>
          <w:iCs w:val="0"/>
        </w:rPr>
        <w:t xml:space="preserve"> </w:t>
      </w:r>
      <w:r w:rsidR="76DE95DE" w:rsidRPr="00916845">
        <w:rPr>
          <w:i w:val="0"/>
          <w:iCs w:val="0"/>
        </w:rPr>
        <w:t>Ưu điểm</w:t>
      </w:r>
    </w:p>
    <w:p w14:paraId="09FC360C" w14:textId="4E7803A4" w:rsidR="00533ABC"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Dễ học và sử dụng</w:t>
      </w:r>
      <w:r w:rsidR="00533ABC" w:rsidRPr="000A5CA9">
        <w:rPr>
          <w:rStyle w:val="Strong"/>
          <w:rFonts w:eastAsiaTheme="majorEastAsia"/>
          <w:sz w:val="26"/>
          <w:szCs w:val="26"/>
        </w:rPr>
        <w:t>:</w:t>
      </w:r>
      <w:r w:rsidR="00533ABC" w:rsidRPr="000A5CA9">
        <w:rPr>
          <w:sz w:val="26"/>
          <w:szCs w:val="26"/>
        </w:rPr>
        <w:t xml:space="preserve"> </w:t>
      </w:r>
      <w:r w:rsidRPr="000A5CA9">
        <w:rPr>
          <w:sz w:val="26"/>
          <w:szCs w:val="26"/>
          <w:lang w:val="en-US"/>
        </w:rPr>
        <w:t>Cú pháp đơn giản, rõ ràng, dễ hiểu, phù hợp cho cả người mới bắt đầu và lập trình viên có kinh nghiệm. Dựa trên JavaScript, nên nếu quen làm việc với Node.js, việc làm quen với Express.js sẽ rất nhanh</w:t>
      </w:r>
      <w:r w:rsidR="00BC45D7" w:rsidRPr="000A5CA9">
        <w:rPr>
          <w:sz w:val="26"/>
          <w:szCs w:val="26"/>
          <w:lang w:val="vi-VN"/>
        </w:rPr>
        <w:t>.</w:t>
      </w:r>
    </w:p>
    <w:p w14:paraId="2BB21A04" w14:textId="483EC556" w:rsidR="00533ABC"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Hiệu suất cao, nhẹ và linh hoạt</w:t>
      </w:r>
      <w:r w:rsidR="00533ABC" w:rsidRPr="000A5CA9">
        <w:rPr>
          <w:rStyle w:val="Strong"/>
          <w:rFonts w:eastAsiaTheme="majorEastAsia"/>
          <w:sz w:val="26"/>
          <w:szCs w:val="26"/>
        </w:rPr>
        <w:t>:</w:t>
      </w:r>
      <w:r w:rsidR="00533ABC" w:rsidRPr="000A5CA9">
        <w:rPr>
          <w:sz w:val="26"/>
          <w:szCs w:val="26"/>
        </w:rPr>
        <w:t xml:space="preserve"> </w:t>
      </w:r>
      <w:r w:rsidRPr="000A5CA9">
        <w:rPr>
          <w:sz w:val="26"/>
          <w:szCs w:val="26"/>
          <w:lang w:val="en-US"/>
        </w:rPr>
        <w:t xml:space="preserve">Do được xây dựng trên Node.js, Express.js thừa hưởng hiệu suất cao của môi trường không đồng bộ (asynchronous) và hướng sự kiện (event-driven). Không đi kèm với các thành phần dư thừa, chỉ cung cấp các </w:t>
      </w:r>
      <w:r w:rsidRPr="000A5CA9">
        <w:rPr>
          <w:sz w:val="26"/>
          <w:szCs w:val="26"/>
          <w:lang w:val="en-US"/>
        </w:rPr>
        <w:lastRenderedPageBreak/>
        <w:t>tính năng cần thiết cho việc phát triển ứng dụng. Có thể dễ dàng mở rộng bằng cách thêm các module hoặc middleware theo nhu cầu.</w:t>
      </w:r>
    </w:p>
    <w:p w14:paraId="6A9CD302" w14:textId="438ED4C0" w:rsidR="00533ABC"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Hỗ trợ middleware mạnh mẽ</w:t>
      </w:r>
      <w:r w:rsidR="00533ABC" w:rsidRPr="000A5CA9">
        <w:rPr>
          <w:rStyle w:val="Strong"/>
          <w:rFonts w:eastAsiaTheme="majorEastAsia"/>
          <w:sz w:val="26"/>
          <w:szCs w:val="26"/>
        </w:rPr>
        <w:t>:</w:t>
      </w:r>
      <w:r w:rsidR="00533ABC" w:rsidRPr="000A5CA9">
        <w:rPr>
          <w:sz w:val="26"/>
          <w:szCs w:val="26"/>
        </w:rPr>
        <w:t xml:space="preserve"> </w:t>
      </w:r>
      <w:r w:rsidRPr="000A5CA9">
        <w:rPr>
          <w:sz w:val="26"/>
          <w:szCs w:val="26"/>
          <w:lang w:val="en-US"/>
        </w:rPr>
        <w:t>Middleware cho phép xử lý các yêu cầu và phản hồi ở giữa client và server, giúp bổ sung chức năng như: xác thực người dùng, logging (ghi nhật ký), nén dữ liệu, xử lý lỗi…</w:t>
      </w:r>
    </w:p>
    <w:p w14:paraId="1D57DF7A" w14:textId="0FBFA298" w:rsidR="00533ABC"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Routing linh hoạt</w:t>
      </w:r>
      <w:r w:rsidR="00533ABC" w:rsidRPr="000A5CA9">
        <w:rPr>
          <w:rStyle w:val="Strong"/>
          <w:rFonts w:eastAsiaTheme="majorEastAsia"/>
          <w:sz w:val="26"/>
          <w:szCs w:val="26"/>
        </w:rPr>
        <w:t>:</w:t>
      </w:r>
      <w:r w:rsidR="00533ABC" w:rsidRPr="000A5CA9">
        <w:rPr>
          <w:sz w:val="26"/>
          <w:szCs w:val="26"/>
        </w:rPr>
        <w:t xml:space="preserve"> </w:t>
      </w:r>
      <w:r w:rsidRPr="000A5CA9">
        <w:rPr>
          <w:sz w:val="26"/>
          <w:szCs w:val="26"/>
          <w:lang w:val="en-US"/>
        </w:rPr>
        <w:t>Express.js cung cấp hệ thống routing đơn giản nhưng mạnh mẽ, giúp dễ dàng quản lý các URL và phương thức HTTP</w:t>
      </w:r>
      <w:r w:rsidR="00533ABC" w:rsidRPr="000A5CA9">
        <w:rPr>
          <w:sz w:val="26"/>
          <w:szCs w:val="26"/>
        </w:rPr>
        <w:t>.</w:t>
      </w:r>
      <w:r w:rsidRPr="000A5CA9">
        <w:rPr>
          <w:sz w:val="26"/>
          <w:szCs w:val="26"/>
        </w:rPr>
        <w:t xml:space="preserve"> </w:t>
      </w:r>
      <w:r w:rsidRPr="000A5CA9">
        <w:rPr>
          <w:sz w:val="26"/>
          <w:szCs w:val="26"/>
          <w:lang w:val="en-US"/>
        </w:rPr>
        <w:t>Hỗ trợ định tuyến động và định tuyến theo tham số.</w:t>
      </w:r>
    </w:p>
    <w:p w14:paraId="4F250670" w14:textId="41B6FF2E" w:rsidR="00533ABC"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Hỗ trợ xây dựng RESTful API</w:t>
      </w:r>
      <w:r w:rsidR="00533ABC" w:rsidRPr="000A5CA9">
        <w:rPr>
          <w:rStyle w:val="Strong"/>
          <w:rFonts w:eastAsiaTheme="majorEastAsia"/>
          <w:sz w:val="26"/>
          <w:szCs w:val="26"/>
        </w:rPr>
        <w:t>:</w:t>
      </w:r>
      <w:r w:rsidR="00533ABC" w:rsidRPr="000A5CA9">
        <w:rPr>
          <w:sz w:val="26"/>
          <w:szCs w:val="26"/>
        </w:rPr>
        <w:t xml:space="preserve"> </w:t>
      </w:r>
      <w:r w:rsidRPr="000A5CA9">
        <w:rPr>
          <w:sz w:val="26"/>
          <w:szCs w:val="26"/>
          <w:lang w:val="en-US"/>
        </w:rPr>
        <w:t>Express.js là một công cụ lý tưởng để xây dựng  RESTful API nhờ khả năng xử lý yêu cầu nhanh, gọn và hiệu quả</w:t>
      </w:r>
      <w:r w:rsidR="00533ABC" w:rsidRPr="000A5CA9">
        <w:rPr>
          <w:sz w:val="26"/>
          <w:szCs w:val="26"/>
        </w:rPr>
        <w:t>.</w:t>
      </w:r>
    </w:p>
    <w:p w14:paraId="5547BAD0" w14:textId="141CAFCA" w:rsidR="007C744D" w:rsidRPr="000A5CA9" w:rsidRDefault="007C744D" w:rsidP="00BC45D7">
      <w:pPr>
        <w:pStyle w:val="NormalWeb"/>
        <w:numPr>
          <w:ilvl w:val="0"/>
          <w:numId w:val="78"/>
        </w:numPr>
        <w:spacing w:line="360" w:lineRule="auto"/>
        <w:jc w:val="both"/>
        <w:rPr>
          <w:sz w:val="26"/>
          <w:szCs w:val="26"/>
        </w:rPr>
      </w:pPr>
      <w:r w:rsidRPr="000A5CA9">
        <w:rPr>
          <w:rFonts w:eastAsiaTheme="majorEastAsia"/>
          <w:sz w:val="26"/>
          <w:szCs w:val="26"/>
          <w:lang w:val="en-US"/>
        </w:rPr>
        <w:t>Hệ sinh thái phong phú, cộng đồng lớn:</w:t>
      </w:r>
      <w:r w:rsidRPr="000A5CA9">
        <w:rPr>
          <w:sz w:val="26"/>
          <w:szCs w:val="26"/>
        </w:rPr>
        <w:t xml:space="preserve"> </w:t>
      </w:r>
      <w:r w:rsidRPr="000A5CA9">
        <w:rPr>
          <w:sz w:val="26"/>
          <w:szCs w:val="26"/>
          <w:lang w:val="en-US"/>
        </w:rPr>
        <w:t>Có sẵn hàng ngàn module trên npm, từ các thư viện xử lý dữ liệu, xác thực, đến các công cụ hỗ trợ phát triển. Dễ dàng tích hợp với các thư viện như Mongoose (MongoDB), Sequelize (SQL), hoặc Socket.io (thời gian thực). Cộng đồng lập trình viên rộng lớn, tài liệu phong phú và hỗ trợ tốt. Nhiều tài nguyên học tập và ví dụ mã nguồn mở sẵn có.</w:t>
      </w:r>
    </w:p>
    <w:p w14:paraId="02666E90" w14:textId="39D3F5D3" w:rsidR="00252775" w:rsidRPr="006E3F91" w:rsidRDefault="00BC45D7" w:rsidP="00930E6E">
      <w:pPr>
        <w:pStyle w:val="Heading4"/>
        <w:rPr>
          <w:i w:val="0"/>
          <w:iCs w:val="0"/>
        </w:rPr>
      </w:pPr>
      <w:r w:rsidRPr="006E3F91">
        <w:rPr>
          <w:i w:val="0"/>
          <w:iCs w:val="0"/>
          <w:lang w:val="vi-VN"/>
        </w:rPr>
        <w:t>1.4.2</w:t>
      </w:r>
      <w:r w:rsidR="00696E55">
        <w:rPr>
          <w:i w:val="0"/>
          <w:iCs w:val="0"/>
          <w:lang w:val="en-US"/>
        </w:rPr>
        <w:t>.</w:t>
      </w:r>
      <w:r w:rsidRPr="006E3F91">
        <w:rPr>
          <w:i w:val="0"/>
          <w:iCs w:val="0"/>
          <w:lang w:val="vi-VN"/>
        </w:rPr>
        <w:t xml:space="preserve"> </w:t>
      </w:r>
      <w:r w:rsidR="00533ABC" w:rsidRPr="006E3F91">
        <w:rPr>
          <w:i w:val="0"/>
          <w:iCs w:val="0"/>
        </w:rPr>
        <w:t>Nhược điểm</w:t>
      </w:r>
      <w:r w:rsidR="00252775" w:rsidRPr="006E3F91">
        <w:rPr>
          <w:i w:val="0"/>
          <w:iCs w:val="0"/>
        </w:rPr>
        <w:t>:</w:t>
      </w:r>
    </w:p>
    <w:p w14:paraId="5BB8F633" w14:textId="1F75214B" w:rsidR="00A50310"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Không phù hợp cho các ứng dụng lớn mà không có tổ chức rõ ràng</w:t>
      </w:r>
      <w:r w:rsidR="00A50310" w:rsidRPr="000A5CA9">
        <w:rPr>
          <w:rStyle w:val="Strong"/>
          <w:rFonts w:eastAsiaTheme="majorEastAsia"/>
          <w:sz w:val="26"/>
          <w:szCs w:val="26"/>
        </w:rPr>
        <w:t>:</w:t>
      </w:r>
      <w:r w:rsidR="00A50310" w:rsidRPr="000A5CA9">
        <w:rPr>
          <w:sz w:val="26"/>
          <w:szCs w:val="26"/>
        </w:rPr>
        <w:t xml:space="preserve"> </w:t>
      </w:r>
      <w:r w:rsidRPr="000A5CA9">
        <w:rPr>
          <w:sz w:val="26"/>
          <w:szCs w:val="26"/>
          <w:lang w:val="en-US"/>
        </w:rPr>
        <w:t>Express.js không ép buộc bất kỳ kiến trúc cụ thể nào, điều này có thể dẫn đến mã nguồn lộn xộn trong các dự án lớn nếu không áp dụng các nguyên tắc tổ chức tốt. Lập trình viên cần tự quản lý cấu trúc thư mục và tổ chức mã nguồn, điều này đòi hỏi kinh nghiệm.</w:t>
      </w:r>
    </w:p>
    <w:p w14:paraId="61C9F70A" w14:textId="22137C99" w:rsidR="00A50310"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Quá phụ thuộc vào middleware bên thứ ba</w:t>
      </w:r>
      <w:r w:rsidR="00A50310" w:rsidRPr="000A5CA9">
        <w:rPr>
          <w:rStyle w:val="Strong"/>
          <w:rFonts w:eastAsiaTheme="majorEastAsia"/>
          <w:sz w:val="26"/>
          <w:szCs w:val="26"/>
        </w:rPr>
        <w:t>:</w:t>
      </w:r>
      <w:r w:rsidR="00A50310" w:rsidRPr="000A5CA9">
        <w:rPr>
          <w:sz w:val="26"/>
          <w:szCs w:val="26"/>
        </w:rPr>
        <w:t xml:space="preserve"> </w:t>
      </w:r>
      <w:r w:rsidRPr="000A5CA9">
        <w:rPr>
          <w:sz w:val="26"/>
          <w:szCs w:val="26"/>
          <w:lang w:val="en-US"/>
        </w:rPr>
        <w:t>Express.js rất nhẹ và đơn giản, nhưng để thêm tính năng, thường phải sử dụng các middleware hoặc thư viện bên ngoài</w:t>
      </w:r>
      <w:r w:rsidR="00A50310" w:rsidRPr="000A5CA9">
        <w:rPr>
          <w:sz w:val="26"/>
          <w:szCs w:val="26"/>
        </w:rPr>
        <w:t>.</w:t>
      </w:r>
      <w:r w:rsidRPr="000A5CA9">
        <w:rPr>
          <w:sz w:val="26"/>
          <w:szCs w:val="26"/>
        </w:rPr>
        <w:t xml:space="preserve"> </w:t>
      </w:r>
      <w:r w:rsidRPr="000A5CA9">
        <w:rPr>
          <w:sz w:val="26"/>
          <w:szCs w:val="26"/>
          <w:lang w:val="en-US"/>
        </w:rPr>
        <w:t>Chất lượng của các thư viện này không đồng nhất, và một số có thể thiếu bảo trì hoặc tiềm ẩn rủi ro bảo mật.</w:t>
      </w:r>
    </w:p>
    <w:p w14:paraId="1C1725C8" w14:textId="22D33C24" w:rsidR="00A50310"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Quản lý lỗi phức tạp</w:t>
      </w:r>
      <w:r w:rsidR="00A50310" w:rsidRPr="000A5CA9">
        <w:rPr>
          <w:rStyle w:val="Strong"/>
          <w:rFonts w:eastAsiaTheme="majorEastAsia"/>
          <w:sz w:val="26"/>
          <w:szCs w:val="26"/>
        </w:rPr>
        <w:t>:</w:t>
      </w:r>
      <w:r w:rsidR="00A50310" w:rsidRPr="000A5CA9">
        <w:rPr>
          <w:sz w:val="26"/>
          <w:szCs w:val="26"/>
        </w:rPr>
        <w:t xml:space="preserve"> </w:t>
      </w:r>
      <w:r w:rsidRPr="000A5CA9">
        <w:rPr>
          <w:sz w:val="26"/>
          <w:szCs w:val="26"/>
          <w:lang w:val="en-US"/>
        </w:rPr>
        <w:t>Express.js không cung cấp cơ chế xử lý lỗi toàn diện, lập trình viên cần tự viết middleware để quản lý lỗi, điều này có thể phức tạp trong các ứng dụng lớn</w:t>
      </w:r>
      <w:r w:rsidR="00A50310" w:rsidRPr="000A5CA9">
        <w:rPr>
          <w:sz w:val="26"/>
          <w:szCs w:val="26"/>
        </w:rPr>
        <w:t>.</w:t>
      </w:r>
    </w:p>
    <w:p w14:paraId="3F1139C1" w14:textId="1A5638D6" w:rsidR="00A50310"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Không cung cấp tính năng mặc định</w:t>
      </w:r>
      <w:r w:rsidR="00A50310" w:rsidRPr="000A5CA9">
        <w:rPr>
          <w:rStyle w:val="Strong"/>
          <w:rFonts w:eastAsiaTheme="majorEastAsia"/>
          <w:sz w:val="26"/>
          <w:szCs w:val="26"/>
        </w:rPr>
        <w:t>:</w:t>
      </w:r>
      <w:r w:rsidR="00A50310" w:rsidRPr="000A5CA9">
        <w:rPr>
          <w:sz w:val="26"/>
          <w:szCs w:val="26"/>
        </w:rPr>
        <w:t xml:space="preserve"> </w:t>
      </w:r>
      <w:r w:rsidRPr="000A5CA9">
        <w:rPr>
          <w:sz w:val="26"/>
          <w:szCs w:val="26"/>
          <w:lang w:val="en-US"/>
        </w:rPr>
        <w:t xml:space="preserve">Không giống như các framework full-stack như Django (Python) hoặc Ruby on Rails, Express.js không đi kèm với các tính </w:t>
      </w:r>
      <w:r w:rsidRPr="000A5CA9">
        <w:rPr>
          <w:sz w:val="26"/>
          <w:szCs w:val="26"/>
          <w:lang w:val="en-US"/>
        </w:rPr>
        <w:lastRenderedPageBreak/>
        <w:t>năng sẵn có như ORM, xác thực, hoặc quản lý session. Lập trình viên phải tích hợp thủ công các tính năng này, dẫn đến việc mất thêm thời gian.</w:t>
      </w:r>
    </w:p>
    <w:p w14:paraId="6289CBB3" w14:textId="1D0CEF8A" w:rsidR="00D56CF1"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Không tối ưu cho xử lý CPU nặng</w:t>
      </w:r>
      <w:r w:rsidR="00A50310" w:rsidRPr="000A5CA9">
        <w:rPr>
          <w:rStyle w:val="Strong"/>
          <w:rFonts w:eastAsiaTheme="majorEastAsia"/>
          <w:sz w:val="26"/>
          <w:szCs w:val="26"/>
        </w:rPr>
        <w:t>:</w:t>
      </w:r>
      <w:r w:rsidR="00A50310" w:rsidRPr="000A5CA9">
        <w:rPr>
          <w:sz w:val="26"/>
          <w:szCs w:val="26"/>
        </w:rPr>
        <w:t xml:space="preserve"> </w:t>
      </w:r>
      <w:r w:rsidRPr="000A5CA9">
        <w:rPr>
          <w:sz w:val="26"/>
          <w:szCs w:val="26"/>
          <w:lang w:val="en-US"/>
        </w:rPr>
        <w:t>Giống như Node.js, Express.js không phù hợp với các ứng dụng cần xử lý nhiều tác vụ CPU-intensive (ví dụ: mã hóa/giải mã, xử lý ảnh, AI). Điều này có thể làm nghẽn luồng chính.</w:t>
      </w:r>
    </w:p>
    <w:p w14:paraId="18E8C377" w14:textId="0FFB40CF" w:rsidR="00D56CF1" w:rsidRPr="000A5CA9" w:rsidRDefault="00D56CF1" w:rsidP="00BC45D7">
      <w:pPr>
        <w:pStyle w:val="NormalWeb"/>
        <w:numPr>
          <w:ilvl w:val="0"/>
          <w:numId w:val="79"/>
        </w:numPr>
        <w:spacing w:line="360" w:lineRule="auto"/>
        <w:jc w:val="both"/>
        <w:rPr>
          <w:sz w:val="26"/>
          <w:szCs w:val="26"/>
        </w:rPr>
      </w:pPr>
      <w:r w:rsidRPr="000A5CA9">
        <w:rPr>
          <w:rFonts w:eastAsiaTheme="majorEastAsia"/>
          <w:sz w:val="26"/>
          <w:szCs w:val="26"/>
          <w:lang w:val="en-US"/>
        </w:rPr>
        <w:t>Khả năng mở rộng theo chiều dọc hạn chế:</w:t>
      </w:r>
      <w:r w:rsidRPr="000A5CA9">
        <w:rPr>
          <w:sz w:val="26"/>
          <w:szCs w:val="26"/>
        </w:rPr>
        <w:t xml:space="preserve"> </w:t>
      </w:r>
      <w:r w:rsidRPr="000A5CA9">
        <w:rPr>
          <w:sz w:val="26"/>
          <w:szCs w:val="26"/>
          <w:lang w:val="en-US"/>
        </w:rPr>
        <w:t>Express.js hoạt động trên Node.js, sử dụng một luồng đơn, do đó khả năng mở rộng theo chiều dọc (thêm CPU hoặc RAM) không hiệu quả bằng các công nghệ khác như Java hoặc Go.</w:t>
      </w:r>
    </w:p>
    <w:p w14:paraId="53CC32F6" w14:textId="77777777" w:rsidR="00A50310" w:rsidRPr="009826CC" w:rsidRDefault="00A50310" w:rsidP="00C74FC6">
      <w:pPr>
        <w:pStyle w:val="onvn"/>
        <w:rPr>
          <w:szCs w:val="26"/>
        </w:rPr>
      </w:pPr>
    </w:p>
    <w:p w14:paraId="442DFBE1" w14:textId="16A26965" w:rsidR="00D56CF1" w:rsidRDefault="00D56CF1" w:rsidP="00D56CF1">
      <w:pPr>
        <w:pStyle w:val="Heading3"/>
        <w:numPr>
          <w:ilvl w:val="1"/>
          <w:numId w:val="16"/>
        </w:numPr>
        <w:ind w:left="357" w:hanging="357"/>
        <w:rPr>
          <w:rFonts w:cs="Times New Roman"/>
          <w:szCs w:val="26"/>
        </w:rPr>
      </w:pPr>
      <w:bookmarkStart w:id="87" w:name="_Toc184671832"/>
      <w:r>
        <w:rPr>
          <w:rFonts w:cs="Times New Roman"/>
          <w:szCs w:val="26"/>
        </w:rPr>
        <w:t>MongoDB</w:t>
      </w:r>
      <w:bookmarkEnd w:id="87"/>
    </w:p>
    <w:p w14:paraId="211BE319" w14:textId="138A7F90" w:rsidR="00B045C6" w:rsidRPr="00C70DA1" w:rsidRDefault="5134B093" w:rsidP="00930E6E">
      <w:pPr>
        <w:pStyle w:val="Heading4"/>
        <w:rPr>
          <w:i w:val="0"/>
          <w:iCs w:val="0"/>
        </w:rPr>
      </w:pPr>
      <w:r w:rsidRPr="00C70DA1">
        <w:rPr>
          <w:i w:val="0"/>
          <w:iCs w:val="0"/>
        </w:rPr>
        <w:t>1.</w:t>
      </w:r>
      <w:r w:rsidR="00BC45D7" w:rsidRPr="00C70DA1">
        <w:rPr>
          <w:i w:val="0"/>
          <w:iCs w:val="0"/>
          <w:lang w:val="vi-VN"/>
        </w:rPr>
        <w:t>5</w:t>
      </w:r>
      <w:r w:rsidRPr="00C70DA1">
        <w:rPr>
          <w:i w:val="0"/>
          <w:iCs w:val="0"/>
        </w:rPr>
        <w:t>.1</w:t>
      </w:r>
      <w:r w:rsidR="00696E55">
        <w:rPr>
          <w:i w:val="0"/>
          <w:iCs w:val="0"/>
        </w:rPr>
        <w:t>.</w:t>
      </w:r>
      <w:r w:rsidRPr="00C70DA1">
        <w:rPr>
          <w:i w:val="0"/>
          <w:iCs w:val="0"/>
        </w:rPr>
        <w:t xml:space="preserve"> </w:t>
      </w:r>
      <w:r w:rsidR="547418B3" w:rsidRPr="00C70DA1">
        <w:rPr>
          <w:i w:val="0"/>
          <w:iCs w:val="0"/>
        </w:rPr>
        <w:t>Khái niệm</w:t>
      </w:r>
    </w:p>
    <w:p w14:paraId="45E3FA57" w14:textId="3703456E" w:rsidR="00B045C6" w:rsidRPr="00B045C6" w:rsidRDefault="00B045C6" w:rsidP="000A5CA9">
      <w:pPr>
        <w:pStyle w:val="onvn"/>
        <w:ind w:firstLine="0"/>
        <w:rPr>
          <w:szCs w:val="26"/>
        </w:rPr>
      </w:pPr>
      <w:r w:rsidRPr="00B045C6">
        <w:t>MongoDB là một hệ quản trị cơ sở dữ liệu NoSQL mã nguồn mở, được thiết kế để lưu trữ dữ liệu dưới dạng document-oriented (hướng tài liệu). Thay vì sử dụng bảng và hàng như các cơ sở dữ liệu quan hệ (RDBMS), MongoDB lưu trữ dữ liệu dưới dạng các tài liệu JSON hoặc BSON (Binary JSON).</w:t>
      </w:r>
    </w:p>
    <w:p w14:paraId="5607C7A7" w14:textId="688977F2" w:rsidR="00B045C6" w:rsidRPr="00C70DA1" w:rsidRDefault="5BEC467F" w:rsidP="00930E6E">
      <w:pPr>
        <w:pStyle w:val="Heading4"/>
        <w:rPr>
          <w:i w:val="0"/>
          <w:iCs w:val="0"/>
          <w:lang w:val="vi-VN"/>
        </w:rPr>
      </w:pPr>
      <w:r w:rsidRPr="00C70DA1">
        <w:rPr>
          <w:i w:val="0"/>
          <w:iCs w:val="0"/>
        </w:rPr>
        <w:t>1.</w:t>
      </w:r>
      <w:r w:rsidR="00BC45D7" w:rsidRPr="00C70DA1">
        <w:rPr>
          <w:i w:val="0"/>
          <w:iCs w:val="0"/>
          <w:lang w:val="vi-VN"/>
        </w:rPr>
        <w:t>5</w:t>
      </w:r>
      <w:r w:rsidRPr="00C70DA1">
        <w:rPr>
          <w:i w:val="0"/>
          <w:iCs w:val="0"/>
        </w:rPr>
        <w:t>.2</w:t>
      </w:r>
      <w:r w:rsidR="00696E55">
        <w:rPr>
          <w:i w:val="0"/>
          <w:iCs w:val="0"/>
        </w:rPr>
        <w:t>.</w:t>
      </w:r>
      <w:r w:rsidRPr="00C70DA1">
        <w:rPr>
          <w:i w:val="0"/>
          <w:iCs w:val="0"/>
        </w:rPr>
        <w:t xml:space="preserve"> </w:t>
      </w:r>
      <w:r w:rsidR="547418B3" w:rsidRPr="00C70DA1">
        <w:rPr>
          <w:i w:val="0"/>
          <w:iCs w:val="0"/>
        </w:rPr>
        <w:t>Ưu điểm</w:t>
      </w:r>
    </w:p>
    <w:p w14:paraId="59BBB0D0" w14:textId="019403D9"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t>Cấu trúc linh hoạt (Flexible Schema)</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MongoDB không yêu cầu một schema cố định, cho phép bạn lưu trữ các tài liệu có cấu trúc khác nhau trong cùng một collection. Điều này rất hữu ích khi dữ liệu thay đổi thường xuyên hoặc không có cấu trúc rõ ràng.</w:t>
      </w:r>
    </w:p>
    <w:p w14:paraId="107AF81A" w14:textId="10F61373"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t>Khả năng mở rộng ngang (Horizontal Scalability):</w:t>
      </w:r>
      <w:r w:rsidR="00B045C6" w:rsidRPr="000A5CA9">
        <w:rPr>
          <w:sz w:val="26"/>
          <w:szCs w:val="26"/>
        </w:rPr>
        <w:t xml:space="preserve"> </w:t>
      </w:r>
      <w:r w:rsidRPr="000A5CA9">
        <w:rPr>
          <w:sz w:val="26"/>
          <w:szCs w:val="26"/>
          <w:lang w:val="en-US"/>
        </w:rPr>
        <w:t xml:space="preserve">Hỗ trợ </w:t>
      </w:r>
      <w:r w:rsidRPr="000A5CA9">
        <w:rPr>
          <w:b/>
          <w:bCs/>
          <w:sz w:val="26"/>
          <w:szCs w:val="26"/>
          <w:lang w:val="en-US"/>
        </w:rPr>
        <w:t>sharding</w:t>
      </w:r>
      <w:r w:rsidRPr="000A5CA9">
        <w:rPr>
          <w:sz w:val="26"/>
          <w:szCs w:val="26"/>
          <w:lang w:val="en-US"/>
        </w:rPr>
        <w:t>, cho phép phân tán dữ liệu trên nhiều máy chủ, giúp xử lý lượng dữ liệu lớn và tăng hiệu suất. Lý tưởng cho các hệ thống cần mở rộng theo quy mô lớn.</w:t>
      </w:r>
    </w:p>
    <w:p w14:paraId="588CBD6F" w14:textId="5042887F"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t>Hiệu suất cao</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 xml:space="preserve">Được tối ưu hóa để xử lý các tác vụ đọc và ghi nhanh chóng, phù hợp với các ứng dụng thời gian thực. Hỗ trợ index mạnh mẽ giúp cải thiện hiệu suất truy vấn. </w:t>
      </w:r>
    </w:p>
    <w:p w14:paraId="2A4C29CF" w14:textId="6B49CA35"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t>Hỗ trợ truy vấn linh hoạt</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Cho phép các truy vấn mạnh mẽ với cú pháp dễ hiểu, bao gồm các thao tác lọc, sắp xếp, phân trang, và tổng hợp dữ liệu (aggregation). Hỗ trợ tìm kiếm toàn văn (full-text search) và truy vấn địa lý</w:t>
      </w:r>
      <w:r w:rsidR="00B045C6" w:rsidRPr="000A5CA9">
        <w:rPr>
          <w:sz w:val="26"/>
          <w:szCs w:val="26"/>
          <w:lang w:val="en-US"/>
        </w:rPr>
        <w:t>.</w:t>
      </w:r>
    </w:p>
    <w:p w14:paraId="46ECC5E9" w14:textId="554B7364"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lastRenderedPageBreak/>
        <w:t>Tương thích với JSON</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MongoDB sử dụng JSON để lưu trữ và trao đổi dữ liệu, giúp tích hợp dễ dàng với các ứng dụng hiện đại, đặc biệt là ứng dụng web</w:t>
      </w:r>
      <w:r w:rsidR="00B045C6" w:rsidRPr="000A5CA9">
        <w:rPr>
          <w:sz w:val="26"/>
          <w:szCs w:val="26"/>
        </w:rPr>
        <w:t>.</w:t>
      </w:r>
      <w:r w:rsidRPr="000A5CA9">
        <w:rPr>
          <w:sz w:val="26"/>
          <w:szCs w:val="26"/>
        </w:rPr>
        <w:t xml:space="preserve"> </w:t>
      </w:r>
      <w:r w:rsidRPr="000A5CA9">
        <w:rPr>
          <w:sz w:val="26"/>
          <w:szCs w:val="26"/>
          <w:lang w:val="en-US"/>
        </w:rPr>
        <w:t>Dữ liệu có thể được sử dụng ngay mà không cần ánh xạ phức tạp như trong RDBMS.</w:t>
      </w:r>
    </w:p>
    <w:p w14:paraId="04716213" w14:textId="246E88CA" w:rsidR="00B045C6" w:rsidRPr="000A5CA9" w:rsidRDefault="00465C32" w:rsidP="00BC45D7">
      <w:pPr>
        <w:pStyle w:val="NormalWeb"/>
        <w:numPr>
          <w:ilvl w:val="0"/>
          <w:numId w:val="80"/>
        </w:numPr>
        <w:spacing w:line="360" w:lineRule="auto"/>
        <w:jc w:val="both"/>
        <w:rPr>
          <w:sz w:val="26"/>
          <w:szCs w:val="26"/>
        </w:rPr>
      </w:pPr>
      <w:r w:rsidRPr="000A5CA9">
        <w:rPr>
          <w:rFonts w:eastAsiaTheme="majorEastAsia"/>
          <w:sz w:val="26"/>
          <w:szCs w:val="26"/>
          <w:lang w:val="en-US"/>
        </w:rPr>
        <w:t>Khả năng sao lưu và phục hồi dữ liệu</w:t>
      </w:r>
      <w:r w:rsidR="00B045C6" w:rsidRPr="000A5CA9">
        <w:rPr>
          <w:rFonts w:eastAsiaTheme="majorEastAsia"/>
          <w:sz w:val="26"/>
          <w:szCs w:val="26"/>
          <w:lang w:val="en-US"/>
        </w:rPr>
        <w:t>:</w:t>
      </w:r>
      <w:r w:rsidR="00B045C6" w:rsidRPr="000A5CA9">
        <w:rPr>
          <w:sz w:val="26"/>
          <w:szCs w:val="26"/>
        </w:rPr>
        <w:t xml:space="preserve"> </w:t>
      </w:r>
      <w:r w:rsidRPr="000A5CA9">
        <w:rPr>
          <w:sz w:val="26"/>
          <w:szCs w:val="26"/>
          <w:lang w:val="en-US"/>
        </w:rPr>
        <w:t>MongoDB cung cấp các tính năng sao lưu và phục hồi dữ liệu dễ dàng, giúp bảo vệ dữ liệu trong trường hợp lỗi hệ thống.</w:t>
      </w:r>
    </w:p>
    <w:p w14:paraId="0CCC31FF" w14:textId="434C7DF8" w:rsidR="00B045C6" w:rsidRPr="00D2527E" w:rsidRDefault="00BC45D7" w:rsidP="00930E6E">
      <w:pPr>
        <w:pStyle w:val="Heading4"/>
        <w:rPr>
          <w:i w:val="0"/>
          <w:iCs w:val="0"/>
        </w:rPr>
      </w:pPr>
      <w:r w:rsidRPr="00D2527E">
        <w:rPr>
          <w:i w:val="0"/>
          <w:iCs w:val="0"/>
          <w:lang w:val="vi-VN"/>
        </w:rPr>
        <w:t>1.5.3</w:t>
      </w:r>
      <w:r w:rsidR="00696E55">
        <w:rPr>
          <w:i w:val="0"/>
          <w:iCs w:val="0"/>
          <w:lang w:val="en-US"/>
        </w:rPr>
        <w:t>.</w:t>
      </w:r>
      <w:r w:rsidRPr="00D2527E">
        <w:rPr>
          <w:i w:val="0"/>
          <w:iCs w:val="0"/>
          <w:lang w:val="vi-VN"/>
        </w:rPr>
        <w:t xml:space="preserve"> </w:t>
      </w:r>
      <w:r w:rsidR="00B045C6" w:rsidRPr="00D2527E">
        <w:rPr>
          <w:i w:val="0"/>
          <w:iCs w:val="0"/>
        </w:rPr>
        <w:t>Nhược điểm:</w:t>
      </w:r>
    </w:p>
    <w:p w14:paraId="10A6B4DE" w14:textId="12D137C2" w:rsidR="00B045C6" w:rsidRPr="000A5CA9" w:rsidRDefault="00465C32" w:rsidP="00BC45D7">
      <w:pPr>
        <w:pStyle w:val="NormalWeb"/>
        <w:numPr>
          <w:ilvl w:val="0"/>
          <w:numId w:val="81"/>
        </w:numPr>
        <w:spacing w:line="360" w:lineRule="auto"/>
        <w:jc w:val="both"/>
        <w:rPr>
          <w:sz w:val="26"/>
          <w:szCs w:val="26"/>
        </w:rPr>
      </w:pPr>
      <w:r w:rsidRPr="000A5CA9">
        <w:rPr>
          <w:rFonts w:eastAsiaTheme="majorEastAsia"/>
          <w:sz w:val="26"/>
          <w:szCs w:val="26"/>
          <w:lang w:val="en-US"/>
        </w:rPr>
        <w:t xml:space="preserve">Thiếu hỗ trợ </w:t>
      </w:r>
      <w:r w:rsidR="004C711D" w:rsidRPr="000A5CA9">
        <w:rPr>
          <w:rFonts w:eastAsiaTheme="majorEastAsia"/>
          <w:sz w:val="26"/>
          <w:szCs w:val="26"/>
          <w:lang w:val="en-US"/>
        </w:rPr>
        <w:t>transaction</w:t>
      </w:r>
      <w:r w:rsidRPr="000A5CA9">
        <w:rPr>
          <w:rFonts w:eastAsiaTheme="majorEastAsia"/>
          <w:sz w:val="26"/>
          <w:szCs w:val="26"/>
          <w:lang w:val="en-US"/>
        </w:rPr>
        <w:t xml:space="preserve"> phức tạp</w:t>
      </w:r>
      <w:r w:rsidR="00B045C6" w:rsidRPr="000A5CA9">
        <w:rPr>
          <w:rStyle w:val="Strong"/>
          <w:rFonts w:eastAsiaTheme="majorEastAsia"/>
          <w:sz w:val="26"/>
          <w:szCs w:val="26"/>
        </w:rPr>
        <w:t>:</w:t>
      </w:r>
      <w:r w:rsidR="00B045C6" w:rsidRPr="000A5CA9">
        <w:rPr>
          <w:sz w:val="26"/>
          <w:szCs w:val="26"/>
        </w:rPr>
        <w:t xml:space="preserve"> </w:t>
      </w:r>
      <w:r w:rsidR="004C711D" w:rsidRPr="000A5CA9">
        <w:rPr>
          <w:sz w:val="26"/>
          <w:szCs w:val="26"/>
          <w:lang w:val="en-US"/>
        </w:rPr>
        <w:t>MongoDB không hỗ trợ tốt các transaction ACID (Atomicity, Consistency, Isolation, Durability) cho nhiều tài liệu trong các collection khác nhau.</w:t>
      </w:r>
      <w:r w:rsidR="004C711D" w:rsidRPr="000A5CA9">
        <w:rPr>
          <w:rFonts w:asciiTheme="minorHAnsi" w:eastAsiaTheme="minorHAnsi" w:hAnsiTheme="minorHAnsi" w:cstheme="minorBidi"/>
          <w:kern w:val="2"/>
          <w:sz w:val="22"/>
          <w:szCs w:val="22"/>
          <w:lang w:val="en-US"/>
          <w14:ligatures w14:val="standardContextual"/>
        </w:rPr>
        <w:t xml:space="preserve"> </w:t>
      </w:r>
      <w:r w:rsidR="004C711D" w:rsidRPr="000A5CA9">
        <w:rPr>
          <w:sz w:val="26"/>
          <w:szCs w:val="26"/>
          <w:lang w:val="en-US"/>
        </w:rPr>
        <w:t>Điều này gây khó khăn khi cần đảm bảo tính toàn vẹn dữ liệu trong các ứng dụng yêu cầu xử lý giao dịch phức tạp.</w:t>
      </w:r>
    </w:p>
    <w:p w14:paraId="66756916" w14:textId="3027D00C" w:rsidR="00B045C6" w:rsidRPr="000A5CA9" w:rsidRDefault="004C711D" w:rsidP="00BC45D7">
      <w:pPr>
        <w:pStyle w:val="NormalWeb"/>
        <w:numPr>
          <w:ilvl w:val="0"/>
          <w:numId w:val="81"/>
        </w:numPr>
        <w:spacing w:line="360" w:lineRule="auto"/>
        <w:jc w:val="both"/>
        <w:rPr>
          <w:sz w:val="26"/>
          <w:szCs w:val="26"/>
        </w:rPr>
      </w:pPr>
      <w:r w:rsidRPr="000A5CA9">
        <w:rPr>
          <w:rFonts w:eastAsiaTheme="majorEastAsia"/>
          <w:sz w:val="26"/>
          <w:szCs w:val="26"/>
          <w:lang w:val="en-US"/>
        </w:rPr>
        <w:t>Tốn nhiều bộ nhớ</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Do lưu trữ dữ liệu dưới dạng BSON (Binary JSON), MongoDB tiêu thụ nhiều không gian lưu trữ hơn so với các hệ quản trị quan hệ truyền thống.</w:t>
      </w:r>
    </w:p>
    <w:p w14:paraId="414D52EC" w14:textId="3AE7AE3B" w:rsidR="00B045C6" w:rsidRPr="000A5CA9" w:rsidRDefault="004C711D" w:rsidP="00BC45D7">
      <w:pPr>
        <w:pStyle w:val="NormalWeb"/>
        <w:numPr>
          <w:ilvl w:val="0"/>
          <w:numId w:val="81"/>
        </w:numPr>
        <w:spacing w:line="360" w:lineRule="auto"/>
        <w:jc w:val="both"/>
        <w:rPr>
          <w:sz w:val="26"/>
          <w:szCs w:val="26"/>
        </w:rPr>
      </w:pPr>
      <w:r w:rsidRPr="000A5CA9">
        <w:rPr>
          <w:rFonts w:eastAsiaTheme="majorEastAsia"/>
          <w:sz w:val="26"/>
          <w:szCs w:val="26"/>
          <w:lang w:val="en-US"/>
        </w:rPr>
        <w:t>Không tối ưu cho dữ liệu quan hệ</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Việc liên kết (join) giữa các collection không trực tiếp hỗ trợ như trong SQL</w:t>
      </w:r>
      <w:r w:rsidRPr="000A5CA9">
        <w:rPr>
          <w:sz w:val="26"/>
          <w:szCs w:val="26"/>
        </w:rPr>
        <w:t xml:space="preserve">. </w:t>
      </w:r>
      <w:r w:rsidRPr="000A5CA9">
        <w:rPr>
          <w:sz w:val="26"/>
          <w:szCs w:val="26"/>
          <w:lang w:val="en-US"/>
        </w:rPr>
        <w:t>Khi cần các thao tác liên quan đến dữ liệu quan hệ, lập trình viên phải thực hiện thủ công, làm tăng độ phức tạp.</w:t>
      </w:r>
    </w:p>
    <w:p w14:paraId="4E731115" w14:textId="6FC82217" w:rsidR="00B045C6" w:rsidRPr="000A5CA9" w:rsidRDefault="004C711D" w:rsidP="00BC45D7">
      <w:pPr>
        <w:pStyle w:val="NormalWeb"/>
        <w:numPr>
          <w:ilvl w:val="0"/>
          <w:numId w:val="81"/>
        </w:numPr>
        <w:spacing w:line="360" w:lineRule="auto"/>
        <w:jc w:val="both"/>
        <w:rPr>
          <w:sz w:val="26"/>
          <w:szCs w:val="26"/>
        </w:rPr>
      </w:pPr>
      <w:r w:rsidRPr="000A5CA9">
        <w:rPr>
          <w:rFonts w:eastAsiaTheme="majorEastAsia"/>
          <w:sz w:val="26"/>
          <w:szCs w:val="26"/>
          <w:lang w:val="en-US"/>
        </w:rPr>
        <w:t>Công cụ hỗ trợ còn hạn chế</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Một số công cụ tích hợp cần thiết (backup, phục hồi, phân tích dữ liệu) không đi kèm sẵn mà phải sử dụng các giải pháp bên thứ ba hoặc phiên bản trả phí như MongoDB Atlas.</w:t>
      </w:r>
    </w:p>
    <w:p w14:paraId="2F633B4E" w14:textId="0D42D5F8" w:rsidR="00B045C6" w:rsidRPr="000A5CA9" w:rsidRDefault="004C711D" w:rsidP="00BC45D7">
      <w:pPr>
        <w:pStyle w:val="NormalWeb"/>
        <w:numPr>
          <w:ilvl w:val="0"/>
          <w:numId w:val="81"/>
        </w:numPr>
        <w:spacing w:line="360" w:lineRule="auto"/>
        <w:jc w:val="both"/>
        <w:rPr>
          <w:sz w:val="26"/>
          <w:szCs w:val="26"/>
        </w:rPr>
      </w:pPr>
      <w:r w:rsidRPr="000A5CA9">
        <w:rPr>
          <w:rFonts w:eastAsiaTheme="majorEastAsia"/>
          <w:sz w:val="26"/>
          <w:szCs w:val="26"/>
          <w:lang w:val="en-US"/>
        </w:rPr>
        <w:t>Không phù hợp cho ứng dụng nhỏ hoặc dữ liệu tĩnh</w:t>
      </w:r>
      <w:r w:rsidR="00B045C6" w:rsidRPr="000A5CA9">
        <w:rPr>
          <w:rStyle w:val="Strong"/>
          <w:rFonts w:eastAsiaTheme="majorEastAsia"/>
          <w:sz w:val="26"/>
          <w:szCs w:val="26"/>
        </w:rPr>
        <w:t>:</w:t>
      </w:r>
      <w:r w:rsidR="00B045C6" w:rsidRPr="000A5CA9">
        <w:rPr>
          <w:sz w:val="26"/>
          <w:szCs w:val="26"/>
        </w:rPr>
        <w:t xml:space="preserve"> </w:t>
      </w:r>
      <w:r w:rsidRPr="000A5CA9">
        <w:rPr>
          <w:sz w:val="26"/>
          <w:szCs w:val="26"/>
          <w:lang w:val="en-US"/>
        </w:rPr>
        <w:t>Với các hệ thống có dữ liệu ít thay đổi hoặc có cấu trúc rõ ràng, RDBMS như MySQL hoặc PostgreSQL sẽ hiệu quả hơn MongoDB.</w:t>
      </w:r>
    </w:p>
    <w:p w14:paraId="5F32E7F3" w14:textId="07B35143" w:rsidR="00D56CF1" w:rsidRPr="000A5CA9" w:rsidRDefault="004C711D" w:rsidP="00D56CF1">
      <w:pPr>
        <w:pStyle w:val="NormalWeb"/>
        <w:numPr>
          <w:ilvl w:val="0"/>
          <w:numId w:val="81"/>
        </w:numPr>
        <w:spacing w:line="360" w:lineRule="auto"/>
        <w:jc w:val="both"/>
        <w:rPr>
          <w:sz w:val="26"/>
          <w:szCs w:val="26"/>
        </w:rPr>
      </w:pPr>
      <w:r w:rsidRPr="000A5CA9">
        <w:rPr>
          <w:rFonts w:eastAsiaTheme="majorEastAsia"/>
          <w:sz w:val="26"/>
          <w:szCs w:val="26"/>
          <w:lang w:val="en-US"/>
        </w:rPr>
        <w:t>Khó khăn trong quản lý và bảo trì</w:t>
      </w:r>
      <w:r w:rsidR="00B045C6" w:rsidRPr="000A5CA9">
        <w:rPr>
          <w:rFonts w:eastAsiaTheme="majorEastAsia"/>
          <w:sz w:val="26"/>
          <w:szCs w:val="26"/>
          <w:lang w:val="en-US"/>
        </w:rPr>
        <w:t>:</w:t>
      </w:r>
      <w:r w:rsidR="00B045C6" w:rsidRPr="000A5CA9">
        <w:rPr>
          <w:sz w:val="26"/>
          <w:szCs w:val="26"/>
        </w:rPr>
        <w:t xml:space="preserve"> </w:t>
      </w:r>
      <w:r w:rsidRPr="000A5CA9">
        <w:rPr>
          <w:sz w:val="26"/>
          <w:szCs w:val="26"/>
          <w:lang w:val="en-US"/>
        </w:rPr>
        <w:t>MongoDB đòi hỏi kiến thức chuyên môn cao để tối ưu hiệu suất và bảo đảm an toàn dữ liệu</w:t>
      </w:r>
      <w:r w:rsidR="00B045C6" w:rsidRPr="000A5CA9">
        <w:rPr>
          <w:sz w:val="26"/>
          <w:szCs w:val="26"/>
          <w:lang w:val="en-US"/>
        </w:rPr>
        <w:t>.</w:t>
      </w:r>
      <w:r w:rsidRPr="000A5CA9">
        <w:rPr>
          <w:sz w:val="26"/>
          <w:szCs w:val="26"/>
          <w:lang w:val="en-US"/>
        </w:rPr>
        <w:t xml:space="preserve"> Cấu trúc không có schema có thể dẫn đến dữ liệu không đồng nhất nếu không quản lý chặt chẽ.</w:t>
      </w:r>
    </w:p>
    <w:p w14:paraId="582EC041" w14:textId="226C3D3F" w:rsidR="00D56CF1" w:rsidRDefault="00D56CF1" w:rsidP="00D56CF1">
      <w:pPr>
        <w:pStyle w:val="Heading3"/>
        <w:numPr>
          <w:ilvl w:val="1"/>
          <w:numId w:val="16"/>
        </w:numPr>
        <w:ind w:left="357" w:hanging="357"/>
        <w:rPr>
          <w:rFonts w:cs="Times New Roman"/>
          <w:szCs w:val="26"/>
          <w:lang w:val="vi-VN"/>
        </w:rPr>
      </w:pPr>
      <w:bookmarkStart w:id="88" w:name="_Toc184671833"/>
      <w:r w:rsidRPr="009826CC">
        <w:rPr>
          <w:rFonts w:cs="Times New Roman"/>
          <w:szCs w:val="26"/>
        </w:rPr>
        <w:t>RESTFul API</w:t>
      </w:r>
      <w:bookmarkEnd w:id="88"/>
    </w:p>
    <w:p w14:paraId="07D5FD3A" w14:textId="7CCB6B7B" w:rsidR="000A5CA9" w:rsidRPr="00E1301B" w:rsidRDefault="000A5CA9" w:rsidP="00930E6E">
      <w:pPr>
        <w:pStyle w:val="Heading4"/>
        <w:rPr>
          <w:i w:val="0"/>
          <w:iCs w:val="0"/>
          <w:lang w:val="vi-VN"/>
        </w:rPr>
      </w:pPr>
      <w:r w:rsidRPr="00E1301B">
        <w:rPr>
          <w:i w:val="0"/>
          <w:iCs w:val="0"/>
        </w:rPr>
        <w:t>1.</w:t>
      </w:r>
      <w:r w:rsidRPr="00E1301B">
        <w:rPr>
          <w:i w:val="0"/>
          <w:iCs w:val="0"/>
          <w:lang w:val="vi-VN"/>
        </w:rPr>
        <w:t>6</w:t>
      </w:r>
      <w:r w:rsidRPr="00E1301B">
        <w:rPr>
          <w:i w:val="0"/>
          <w:iCs w:val="0"/>
        </w:rPr>
        <w:t>.1</w:t>
      </w:r>
      <w:r w:rsidR="00696E55">
        <w:rPr>
          <w:i w:val="0"/>
          <w:iCs w:val="0"/>
        </w:rPr>
        <w:t>.</w:t>
      </w:r>
      <w:r w:rsidRPr="00E1301B">
        <w:rPr>
          <w:i w:val="0"/>
          <w:iCs w:val="0"/>
        </w:rPr>
        <w:t xml:space="preserve"> Khái niệm</w:t>
      </w:r>
    </w:p>
    <w:p w14:paraId="1D2B5AAB" w14:textId="0752A155" w:rsidR="00E24E85" w:rsidRPr="004C711D" w:rsidRDefault="004C711D" w:rsidP="00BC45D7">
      <w:pPr>
        <w:pStyle w:val="onvn"/>
        <w:ind w:firstLine="0"/>
      </w:pPr>
      <w:r w:rsidRPr="004C711D">
        <w:t xml:space="preserve">RESTful API là một kiểu kiến trúc của API (Application Programming Interface) dựa trên REST (Representational State Transfer). Đây là một phong cách thiết kế hệ thống </w:t>
      </w:r>
      <w:r w:rsidRPr="004C711D">
        <w:lastRenderedPageBreak/>
        <w:t>phân tán, trong đó API được xây dựng để giao tiếp giữa các thành phần ứng dụng qua giao thức HTTP theo cách đơn giản, hiệu quả và có khả năng mở rộng.</w:t>
      </w:r>
    </w:p>
    <w:p w14:paraId="3C27DD8F" w14:textId="191030C3" w:rsidR="00252775" w:rsidRPr="009826CC" w:rsidRDefault="00E24E85" w:rsidP="00E24E85">
      <w:pPr>
        <w:pStyle w:val="onvn"/>
        <w:rPr>
          <w:b/>
          <w:bCs/>
          <w:szCs w:val="26"/>
        </w:rPr>
      </w:pPr>
      <w:r>
        <w:rPr>
          <w:noProof/>
        </w:rPr>
        <w:drawing>
          <wp:inline distT="0" distB="0" distL="0" distR="0" wp14:anchorId="08253CB9" wp14:editId="26465E7A">
            <wp:extent cx="5276625" cy="2768600"/>
            <wp:effectExtent l="0" t="0" r="635" b="0"/>
            <wp:docPr id="1439617040" name="Picture 3" descr="TIL #22] REST API 란?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L #22] REST API 란? (+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397" cy="2778974"/>
                    </a:xfrm>
                    <a:prstGeom prst="rect">
                      <a:avLst/>
                    </a:prstGeom>
                    <a:noFill/>
                    <a:ln>
                      <a:noFill/>
                    </a:ln>
                  </pic:spPr>
                </pic:pic>
              </a:graphicData>
            </a:graphic>
          </wp:inline>
        </w:drawing>
      </w:r>
    </w:p>
    <w:p w14:paraId="4E1622D2" w14:textId="2A6F1DC4" w:rsidR="007A0FB5" w:rsidRDefault="00252775" w:rsidP="007A0FB5">
      <w:pPr>
        <w:pStyle w:val="Caption"/>
        <w:keepNext/>
        <w:rPr>
          <w:rFonts w:cs="Times New Roman"/>
          <w:szCs w:val="26"/>
        </w:rPr>
      </w:pPr>
      <w:bookmarkStart w:id="89" w:name="_Toc139289065"/>
      <w:bookmarkStart w:id="90" w:name="_Toc184504682"/>
      <w:r w:rsidRPr="009826CC">
        <w:rPr>
          <w:rFonts w:cs="Times New Roman"/>
          <w:szCs w:val="26"/>
        </w:rPr>
        <w:t xml:space="preserve"> </w:t>
      </w:r>
      <w:bookmarkStart w:id="91" w:name="_Toc184671443"/>
      <w:bookmarkEnd w:id="89"/>
      <w:bookmarkEnd w:id="90"/>
      <w:r w:rsidR="00A216F6">
        <w:t xml:space="preserve">Hình </w:t>
      </w:r>
      <w:r w:rsidR="00ED5321">
        <w:fldChar w:fldCharType="begin"/>
      </w:r>
      <w:r w:rsidR="00ED5321">
        <w:instrText xml:space="preserve"> SEQ Hình \* ARABIC </w:instrText>
      </w:r>
      <w:r w:rsidR="00ED5321">
        <w:fldChar w:fldCharType="separate"/>
      </w:r>
      <w:r w:rsidR="00ED5321">
        <w:rPr>
          <w:noProof/>
        </w:rPr>
        <w:t>3</w:t>
      </w:r>
      <w:r w:rsidR="00ED5321">
        <w:fldChar w:fldCharType="end"/>
      </w:r>
      <w:r w:rsidR="00A216F6">
        <w:t xml:space="preserve">. </w:t>
      </w:r>
      <w:r w:rsidR="00A216F6" w:rsidRPr="009826CC">
        <w:rPr>
          <w:rFonts w:cs="Times New Roman"/>
          <w:szCs w:val="26"/>
        </w:rPr>
        <w:t>Cách hoạt động của RESTful API</w:t>
      </w:r>
      <w:bookmarkEnd w:id="91"/>
    </w:p>
    <w:p w14:paraId="31967DCF" w14:textId="28B06B09" w:rsidR="00A216F6" w:rsidRPr="007A0FB5" w:rsidRDefault="007A0FB5" w:rsidP="007A0FB5">
      <w:pPr>
        <w:rPr>
          <w:rFonts w:ascii="Times New Roman" w:hAnsi="Times New Roman" w:cs="Times New Roman"/>
          <w:b/>
          <w:iCs/>
          <w:kern w:val="0"/>
          <w:szCs w:val="26"/>
          <w:lang w:val="en-GB"/>
          <w14:ligatures w14:val="none"/>
        </w:rPr>
      </w:pPr>
      <w:r>
        <w:rPr>
          <w:rFonts w:cs="Times New Roman"/>
          <w:szCs w:val="26"/>
        </w:rPr>
        <w:br w:type="page"/>
      </w:r>
    </w:p>
    <w:p w14:paraId="15A55479" w14:textId="22E75575" w:rsidR="00EB467E" w:rsidRPr="00B21052" w:rsidRDefault="000A5CA9" w:rsidP="00930E6E">
      <w:pPr>
        <w:pStyle w:val="Heading4"/>
        <w:rPr>
          <w:b/>
          <w:bCs/>
          <w:i w:val="0"/>
          <w:iCs w:val="0"/>
          <w:lang w:val="vi-VN"/>
        </w:rPr>
      </w:pPr>
      <w:bookmarkStart w:id="92" w:name="_Toc121911906"/>
      <w:bookmarkStart w:id="93" w:name="_Toc138942448"/>
      <w:bookmarkStart w:id="94" w:name="_Toc139289696"/>
      <w:bookmarkStart w:id="95" w:name="_Toc154327273"/>
      <w:bookmarkStart w:id="96" w:name="_Toc154412193"/>
      <w:bookmarkStart w:id="97" w:name="_Toc154412239"/>
      <w:r w:rsidRPr="00B21052">
        <w:rPr>
          <w:rFonts w:cs="Times New Roman"/>
          <w:i w:val="0"/>
          <w:iCs w:val="0"/>
        </w:rPr>
        <w:lastRenderedPageBreak/>
        <w:t>1.</w:t>
      </w:r>
      <w:r w:rsidRPr="00B21052">
        <w:rPr>
          <w:rFonts w:cs="Times New Roman"/>
          <w:i w:val="0"/>
          <w:iCs w:val="0"/>
          <w:lang w:val="vi-VN"/>
        </w:rPr>
        <w:t>6</w:t>
      </w:r>
      <w:r w:rsidRPr="00B21052">
        <w:rPr>
          <w:rFonts w:cs="Times New Roman"/>
          <w:i w:val="0"/>
          <w:iCs w:val="0"/>
        </w:rPr>
        <w:t>.</w:t>
      </w:r>
      <w:r w:rsidRPr="00B21052">
        <w:rPr>
          <w:i w:val="0"/>
          <w:iCs w:val="0"/>
          <w:lang w:val="vi-VN"/>
        </w:rPr>
        <w:t>2</w:t>
      </w:r>
      <w:r w:rsidR="00696E55">
        <w:rPr>
          <w:i w:val="0"/>
          <w:iCs w:val="0"/>
          <w:lang w:val="en-US"/>
        </w:rPr>
        <w:t>.</w:t>
      </w:r>
      <w:r w:rsidRPr="00B21052">
        <w:rPr>
          <w:rFonts w:cs="Times New Roman"/>
          <w:i w:val="0"/>
          <w:iCs w:val="0"/>
        </w:rPr>
        <w:t xml:space="preserve"> </w:t>
      </w:r>
      <w:r w:rsidR="00EB467E" w:rsidRPr="00B21052">
        <w:rPr>
          <w:rStyle w:val="Strong"/>
          <w:b w:val="0"/>
          <w:bCs w:val="0"/>
          <w:i w:val="0"/>
          <w:iCs w:val="0"/>
          <w:szCs w:val="26"/>
        </w:rPr>
        <w:t>Đặc điểm của RESTful API</w:t>
      </w:r>
    </w:p>
    <w:p w14:paraId="02A65E75" w14:textId="5E1DBBCB" w:rsidR="00EB467E" w:rsidRPr="000A5CA9" w:rsidRDefault="00EB467E" w:rsidP="00BC45D7">
      <w:pPr>
        <w:pStyle w:val="NormalWeb"/>
        <w:numPr>
          <w:ilvl w:val="0"/>
          <w:numId w:val="82"/>
        </w:numPr>
        <w:spacing w:line="360" w:lineRule="auto"/>
        <w:jc w:val="both"/>
        <w:rPr>
          <w:sz w:val="26"/>
          <w:szCs w:val="26"/>
        </w:rPr>
      </w:pPr>
      <w:r w:rsidRPr="000A5CA9">
        <w:rPr>
          <w:rStyle w:val="Strong"/>
          <w:rFonts w:eastAsiaTheme="majorEastAsia"/>
          <w:b w:val="0"/>
          <w:bCs w:val="0"/>
          <w:sz w:val="26"/>
          <w:szCs w:val="26"/>
        </w:rPr>
        <w:t>Stateless (Không lưu trạng thái):</w:t>
      </w:r>
      <w:r w:rsidRPr="000A5CA9">
        <w:rPr>
          <w:sz w:val="26"/>
          <w:szCs w:val="26"/>
        </w:rPr>
        <w:t xml:space="preserve"> </w:t>
      </w:r>
      <w:r w:rsidR="004C711D" w:rsidRPr="000A5CA9">
        <w:rPr>
          <w:sz w:val="26"/>
          <w:szCs w:val="26"/>
          <w:lang w:val="en-US"/>
        </w:rPr>
        <w:t>RESTful API không lưu trạng thái của client trên server. Mỗi yêu cầu từ client phải chứa đủ thông tin để server xử lý.</w:t>
      </w:r>
    </w:p>
    <w:p w14:paraId="43826055" w14:textId="77777777" w:rsidR="00EB467E" w:rsidRPr="000A5CA9" w:rsidRDefault="00EB467E" w:rsidP="00BC45D7">
      <w:pPr>
        <w:pStyle w:val="NormalWeb"/>
        <w:numPr>
          <w:ilvl w:val="0"/>
          <w:numId w:val="82"/>
        </w:numPr>
        <w:spacing w:line="360" w:lineRule="auto"/>
        <w:jc w:val="both"/>
        <w:rPr>
          <w:sz w:val="26"/>
          <w:szCs w:val="26"/>
        </w:rPr>
      </w:pPr>
      <w:r w:rsidRPr="000A5CA9">
        <w:rPr>
          <w:rStyle w:val="Strong"/>
          <w:rFonts w:eastAsiaTheme="majorEastAsia"/>
          <w:b w:val="0"/>
          <w:bCs w:val="0"/>
          <w:sz w:val="26"/>
          <w:szCs w:val="26"/>
        </w:rPr>
        <w:t>Định danh duy nhất của tài nguyên:</w:t>
      </w:r>
      <w:r w:rsidRPr="000A5CA9">
        <w:rPr>
          <w:sz w:val="26"/>
          <w:szCs w:val="26"/>
        </w:rPr>
        <w:t xml:space="preserve"> Mỗi tài nguyên (resource) được đại diện bằng một URI duy nhất. Ví dụ: </w:t>
      </w:r>
      <w:r w:rsidRPr="000A5CA9">
        <w:rPr>
          <w:rStyle w:val="HTMLCode"/>
          <w:rFonts w:ascii="Times New Roman" w:eastAsiaTheme="majorEastAsia" w:hAnsi="Times New Roman" w:cs="Times New Roman"/>
          <w:sz w:val="26"/>
          <w:szCs w:val="26"/>
        </w:rPr>
        <w:t>/users</w:t>
      </w:r>
      <w:r w:rsidRPr="000A5CA9">
        <w:rPr>
          <w:sz w:val="26"/>
          <w:szCs w:val="26"/>
        </w:rPr>
        <w:t xml:space="preserve">, </w:t>
      </w:r>
      <w:r w:rsidRPr="000A5CA9">
        <w:rPr>
          <w:rStyle w:val="HTMLCode"/>
          <w:rFonts w:ascii="Times New Roman" w:eastAsiaTheme="majorEastAsia" w:hAnsi="Times New Roman" w:cs="Times New Roman"/>
          <w:sz w:val="26"/>
          <w:szCs w:val="26"/>
        </w:rPr>
        <w:t>/products/123</w:t>
      </w:r>
      <w:r w:rsidRPr="000A5CA9">
        <w:rPr>
          <w:sz w:val="26"/>
          <w:szCs w:val="26"/>
        </w:rPr>
        <w:t>.</w:t>
      </w:r>
    </w:p>
    <w:p w14:paraId="7BB66EB3" w14:textId="043B9DED" w:rsidR="00EB467E" w:rsidRPr="000A5CA9" w:rsidRDefault="00EB467E" w:rsidP="00BC45D7">
      <w:pPr>
        <w:pStyle w:val="NormalWeb"/>
        <w:numPr>
          <w:ilvl w:val="0"/>
          <w:numId w:val="82"/>
        </w:numPr>
        <w:spacing w:line="360" w:lineRule="auto"/>
        <w:jc w:val="both"/>
        <w:rPr>
          <w:sz w:val="26"/>
          <w:szCs w:val="26"/>
        </w:rPr>
      </w:pPr>
      <w:r w:rsidRPr="000A5CA9">
        <w:rPr>
          <w:rStyle w:val="Strong"/>
          <w:rFonts w:eastAsiaTheme="majorEastAsia"/>
          <w:b w:val="0"/>
          <w:bCs w:val="0"/>
          <w:sz w:val="26"/>
          <w:szCs w:val="26"/>
        </w:rPr>
        <w:t>Các phương thức HTTP chuẩn:</w:t>
      </w:r>
      <w:r w:rsidRPr="000A5CA9">
        <w:rPr>
          <w:sz w:val="26"/>
          <w:szCs w:val="26"/>
        </w:rPr>
        <w:t xml:space="preserve"> RESTful API sử dụng các phương thức HTTP như GET (lấy dữ liệu), POST (tạo</w:t>
      </w:r>
      <w:r w:rsidR="004F61ED" w:rsidRPr="000A5CA9">
        <w:rPr>
          <w:sz w:val="26"/>
          <w:szCs w:val="26"/>
        </w:rPr>
        <w:t xml:space="preserve"> </w:t>
      </w:r>
      <w:r w:rsidRPr="000A5CA9">
        <w:rPr>
          <w:sz w:val="26"/>
          <w:szCs w:val="26"/>
        </w:rPr>
        <w:t>tài nguyên</w:t>
      </w:r>
      <w:r w:rsidR="004F61ED" w:rsidRPr="000A5CA9">
        <w:rPr>
          <w:sz w:val="26"/>
          <w:szCs w:val="26"/>
        </w:rPr>
        <w:t xml:space="preserve"> mới</w:t>
      </w:r>
      <w:r w:rsidRPr="000A5CA9">
        <w:rPr>
          <w:sz w:val="26"/>
          <w:szCs w:val="26"/>
        </w:rPr>
        <w:t>), PUT</w:t>
      </w:r>
      <w:r w:rsidR="004F61ED" w:rsidRPr="000A5CA9">
        <w:rPr>
          <w:sz w:val="26"/>
          <w:szCs w:val="26"/>
        </w:rPr>
        <w:t>/PATCH</w:t>
      </w:r>
      <w:r w:rsidRPr="000A5CA9">
        <w:rPr>
          <w:sz w:val="26"/>
          <w:szCs w:val="26"/>
        </w:rPr>
        <w:t xml:space="preserve"> (cập nhật tài nguyên), DELETE (xóa tài nguyên) để quản lý và truy xuất dữ liệu.</w:t>
      </w:r>
    </w:p>
    <w:p w14:paraId="20C1C75C" w14:textId="1DE648A1" w:rsidR="00EB467E" w:rsidRPr="000A5CA9" w:rsidRDefault="004F61ED" w:rsidP="00BC45D7">
      <w:pPr>
        <w:pStyle w:val="NormalWeb"/>
        <w:numPr>
          <w:ilvl w:val="0"/>
          <w:numId w:val="82"/>
        </w:numPr>
        <w:spacing w:line="360" w:lineRule="auto"/>
        <w:jc w:val="both"/>
        <w:rPr>
          <w:sz w:val="26"/>
          <w:szCs w:val="26"/>
        </w:rPr>
      </w:pPr>
      <w:r w:rsidRPr="000A5CA9">
        <w:rPr>
          <w:rFonts w:eastAsiaTheme="majorEastAsia"/>
          <w:sz w:val="26"/>
          <w:szCs w:val="26"/>
          <w:lang w:val="en-US"/>
        </w:rPr>
        <w:t>Representation (Biểu diễn tài nguyên)</w:t>
      </w:r>
      <w:r w:rsidR="00EB467E" w:rsidRPr="000A5CA9">
        <w:rPr>
          <w:rStyle w:val="Strong"/>
          <w:rFonts w:eastAsiaTheme="majorEastAsia"/>
          <w:sz w:val="26"/>
          <w:szCs w:val="26"/>
        </w:rPr>
        <w:t>:</w:t>
      </w:r>
      <w:r w:rsidR="00EB467E" w:rsidRPr="000A5CA9">
        <w:rPr>
          <w:sz w:val="26"/>
          <w:szCs w:val="26"/>
        </w:rPr>
        <w:t xml:space="preserve"> </w:t>
      </w:r>
      <w:r w:rsidRPr="000A5CA9">
        <w:rPr>
          <w:sz w:val="26"/>
          <w:szCs w:val="26"/>
          <w:lang w:val="en-US"/>
        </w:rPr>
        <w:t>Dữ liệu trả về có thể được biểu diễn dưới nhiều định dạng như JSON, XML, HTML, v.v. (JSON là định dạng phổ biến nhất)</w:t>
      </w:r>
      <w:r w:rsidRPr="000A5CA9">
        <w:rPr>
          <w:sz w:val="26"/>
          <w:szCs w:val="26"/>
        </w:rPr>
        <w:t>.</w:t>
      </w:r>
    </w:p>
    <w:p w14:paraId="4509D17D" w14:textId="77777777" w:rsidR="00EB467E" w:rsidRPr="000A5CA9" w:rsidRDefault="00EB467E" w:rsidP="00BC45D7">
      <w:pPr>
        <w:pStyle w:val="NormalWeb"/>
        <w:numPr>
          <w:ilvl w:val="0"/>
          <w:numId w:val="82"/>
        </w:numPr>
        <w:spacing w:line="360" w:lineRule="auto"/>
        <w:jc w:val="both"/>
        <w:rPr>
          <w:sz w:val="26"/>
          <w:szCs w:val="26"/>
        </w:rPr>
      </w:pPr>
      <w:r w:rsidRPr="000A5CA9">
        <w:rPr>
          <w:rStyle w:val="Strong"/>
          <w:rFonts w:eastAsiaTheme="majorEastAsia"/>
          <w:b w:val="0"/>
          <w:bCs w:val="0"/>
          <w:sz w:val="26"/>
          <w:szCs w:val="26"/>
        </w:rPr>
        <w:t>Hệ thống lớp và phân cấp:</w:t>
      </w:r>
      <w:r w:rsidRPr="000A5CA9">
        <w:rPr>
          <w:sz w:val="26"/>
          <w:szCs w:val="26"/>
        </w:rPr>
        <w:t xml:space="preserve"> Các API được thiết kế để có cấu trúc lớp và phân cấp, cho phép sử dụng và mở rộng lại các tài nguyên một cách hiệu quả và có tổ chức.</w:t>
      </w:r>
    </w:p>
    <w:p w14:paraId="24B683AD" w14:textId="1FC62214" w:rsidR="00EB467E" w:rsidRPr="00B21052" w:rsidRDefault="000A5CA9" w:rsidP="00930E6E">
      <w:pPr>
        <w:pStyle w:val="Heading4"/>
        <w:rPr>
          <w:b/>
          <w:bCs/>
          <w:i w:val="0"/>
          <w:iCs w:val="0"/>
        </w:rPr>
      </w:pPr>
      <w:r w:rsidRPr="00B21052">
        <w:rPr>
          <w:rFonts w:cs="Times New Roman"/>
          <w:i w:val="0"/>
          <w:iCs w:val="0"/>
        </w:rPr>
        <w:t>1.</w:t>
      </w:r>
      <w:r w:rsidRPr="00B21052">
        <w:rPr>
          <w:rFonts w:cs="Times New Roman"/>
          <w:i w:val="0"/>
          <w:iCs w:val="0"/>
          <w:lang w:val="vi-VN"/>
        </w:rPr>
        <w:t>6</w:t>
      </w:r>
      <w:r w:rsidRPr="00B21052">
        <w:rPr>
          <w:rFonts w:cs="Times New Roman"/>
          <w:i w:val="0"/>
          <w:iCs w:val="0"/>
        </w:rPr>
        <w:t>.</w:t>
      </w:r>
      <w:r w:rsidRPr="00B21052">
        <w:rPr>
          <w:i w:val="0"/>
          <w:iCs w:val="0"/>
          <w:lang w:val="vi-VN"/>
        </w:rPr>
        <w:t>3</w:t>
      </w:r>
      <w:r w:rsidR="00696E55">
        <w:rPr>
          <w:i w:val="0"/>
          <w:iCs w:val="0"/>
          <w:lang w:val="en-US"/>
        </w:rPr>
        <w:t>.</w:t>
      </w:r>
      <w:r w:rsidRPr="00B21052">
        <w:rPr>
          <w:rFonts w:cs="Times New Roman"/>
          <w:i w:val="0"/>
          <w:iCs w:val="0"/>
        </w:rPr>
        <w:t xml:space="preserve"> </w:t>
      </w:r>
      <w:r w:rsidR="00EB467E" w:rsidRPr="00B21052">
        <w:rPr>
          <w:rStyle w:val="Strong"/>
          <w:b w:val="0"/>
          <w:bCs w:val="0"/>
          <w:i w:val="0"/>
          <w:iCs w:val="0"/>
          <w:szCs w:val="26"/>
        </w:rPr>
        <w:t>Cách hoạt động của RESTful API:</w:t>
      </w:r>
    </w:p>
    <w:p w14:paraId="08E64078" w14:textId="0B1406F0" w:rsidR="00EB467E" w:rsidRPr="000A5CA9" w:rsidRDefault="00EB467E" w:rsidP="000A5CA9">
      <w:pPr>
        <w:pStyle w:val="NormalWeb"/>
        <w:numPr>
          <w:ilvl w:val="0"/>
          <w:numId w:val="84"/>
        </w:numPr>
        <w:spacing w:line="360" w:lineRule="auto"/>
        <w:jc w:val="both"/>
        <w:rPr>
          <w:sz w:val="26"/>
          <w:szCs w:val="26"/>
        </w:rPr>
      </w:pPr>
      <w:r w:rsidRPr="000A5CA9">
        <w:rPr>
          <w:rStyle w:val="Strong"/>
          <w:rFonts w:eastAsiaTheme="majorEastAsia"/>
          <w:b w:val="0"/>
          <w:bCs w:val="0"/>
          <w:sz w:val="26"/>
          <w:szCs w:val="26"/>
        </w:rPr>
        <w:t>URL và phương thức HTTP:</w:t>
      </w:r>
      <w:r w:rsidRPr="000A5CA9">
        <w:rPr>
          <w:sz w:val="26"/>
          <w:szCs w:val="26"/>
        </w:rPr>
        <w:t xml:space="preserve"> Mỗi tài nguyên được đại diện bởi một URL duy nhất. Client gửi yêu cầu HTTP tới server qua URL này, cùng với phương thức HTTP phù hợp (GET, POST, PUT</w:t>
      </w:r>
      <w:r w:rsidR="00C5050F" w:rsidRPr="000A5CA9">
        <w:rPr>
          <w:sz w:val="26"/>
          <w:szCs w:val="26"/>
        </w:rPr>
        <w:t>/PATCH</w:t>
      </w:r>
      <w:r w:rsidRPr="000A5CA9">
        <w:rPr>
          <w:sz w:val="26"/>
          <w:szCs w:val="26"/>
        </w:rPr>
        <w:t>, DELETE).</w:t>
      </w:r>
    </w:p>
    <w:p w14:paraId="0443ED0D" w14:textId="77777777" w:rsidR="00EB467E" w:rsidRPr="000A5CA9" w:rsidRDefault="00EB467E" w:rsidP="000A5CA9">
      <w:pPr>
        <w:pStyle w:val="NormalWeb"/>
        <w:numPr>
          <w:ilvl w:val="0"/>
          <w:numId w:val="84"/>
        </w:numPr>
        <w:spacing w:line="360" w:lineRule="auto"/>
        <w:jc w:val="both"/>
        <w:rPr>
          <w:sz w:val="26"/>
          <w:szCs w:val="26"/>
        </w:rPr>
      </w:pPr>
      <w:r w:rsidRPr="000A5CA9">
        <w:rPr>
          <w:rStyle w:val="Strong"/>
          <w:rFonts w:eastAsiaTheme="majorEastAsia"/>
          <w:b w:val="0"/>
          <w:bCs w:val="0"/>
          <w:sz w:val="26"/>
          <w:szCs w:val="26"/>
        </w:rPr>
        <w:t>Truy cập và xử lý dữ liệu:</w:t>
      </w:r>
      <w:r w:rsidRPr="000A5CA9">
        <w:rPr>
          <w:sz w:val="26"/>
          <w:szCs w:val="26"/>
        </w:rPr>
        <w:t xml:space="preserve"> Server nhận yêu cầu từ client, xử lý và truy cập tài nguyên tương ứng, sau đó trả về dữ liệu phản hồi dưới định dạng JSON hoặc XML.</w:t>
      </w:r>
    </w:p>
    <w:p w14:paraId="3CE9BAB4" w14:textId="77777777" w:rsidR="00EB467E" w:rsidRPr="000A5CA9" w:rsidRDefault="00EB467E" w:rsidP="000A5CA9">
      <w:pPr>
        <w:pStyle w:val="NormalWeb"/>
        <w:numPr>
          <w:ilvl w:val="0"/>
          <w:numId w:val="84"/>
        </w:numPr>
        <w:spacing w:line="360" w:lineRule="auto"/>
        <w:jc w:val="both"/>
        <w:rPr>
          <w:sz w:val="26"/>
          <w:szCs w:val="26"/>
        </w:rPr>
      </w:pPr>
      <w:r w:rsidRPr="000A5CA9">
        <w:rPr>
          <w:rStyle w:val="Strong"/>
          <w:rFonts w:eastAsiaTheme="majorEastAsia"/>
          <w:b w:val="0"/>
          <w:bCs w:val="0"/>
          <w:sz w:val="26"/>
          <w:szCs w:val="26"/>
        </w:rPr>
        <w:t>Quản lý trạng thái:</w:t>
      </w:r>
      <w:r w:rsidRPr="000A5CA9">
        <w:rPr>
          <w:sz w:val="26"/>
          <w:szCs w:val="26"/>
        </w:rPr>
        <w:t xml:space="preserve"> RESTful API không lưu trữ trạng thái giữa các yêu cầu. Mỗi yêu cầu là độc lập và đủ thông tin để server hiểu và phản hồi.</w:t>
      </w:r>
    </w:p>
    <w:p w14:paraId="339A343B" w14:textId="49DBB469" w:rsidR="4806E274" w:rsidRPr="000A5CA9" w:rsidRDefault="4806E274" w:rsidP="000A5CA9">
      <w:pPr>
        <w:pStyle w:val="NormalWeb"/>
        <w:numPr>
          <w:ilvl w:val="0"/>
          <w:numId w:val="84"/>
        </w:numPr>
        <w:spacing w:line="360" w:lineRule="auto"/>
        <w:jc w:val="both"/>
        <w:rPr>
          <w:sz w:val="26"/>
          <w:szCs w:val="26"/>
        </w:rPr>
      </w:pPr>
      <w:r w:rsidRPr="000A5CA9">
        <w:rPr>
          <w:rStyle w:val="Strong"/>
          <w:rFonts w:eastAsiaTheme="majorEastAsia"/>
          <w:b w:val="0"/>
          <w:bCs w:val="0"/>
          <w:sz w:val="26"/>
          <w:szCs w:val="26"/>
        </w:rPr>
        <w:t>Bảo mật và ủy quyền:</w:t>
      </w:r>
      <w:r w:rsidRPr="000A5CA9">
        <w:rPr>
          <w:sz w:val="26"/>
          <w:szCs w:val="26"/>
        </w:rPr>
        <w:t xml:space="preserve"> Các API có thể sử dụng các phương thức bảo mật như OAuth để quản lý quyền truy cập và đảm bảo tính bảo mật cho các hoạt động truy xuất và sửa đổi dữ liệu.</w:t>
      </w:r>
    </w:p>
    <w:p w14:paraId="0D6F63F2" w14:textId="6AA43D44" w:rsidR="00B15B02" w:rsidRPr="00D56CF1" w:rsidRDefault="00B15B02" w:rsidP="00B15B02">
      <w:pPr>
        <w:pStyle w:val="Heading3"/>
        <w:numPr>
          <w:ilvl w:val="1"/>
          <w:numId w:val="16"/>
        </w:numPr>
        <w:ind w:left="357" w:hanging="357"/>
        <w:rPr>
          <w:rFonts w:cs="Times New Roman"/>
          <w:szCs w:val="26"/>
        </w:rPr>
      </w:pPr>
      <w:bookmarkStart w:id="98" w:name="_Toc184671834"/>
      <w:r>
        <w:rPr>
          <w:rFonts w:cs="Times New Roman"/>
          <w:szCs w:val="26"/>
        </w:rPr>
        <w:t>JSON Web Token</w:t>
      </w:r>
      <w:bookmarkEnd w:id="98"/>
    </w:p>
    <w:p w14:paraId="0280EE21" w14:textId="0F161211" w:rsidR="05AAFCB6" w:rsidRPr="00B21052" w:rsidRDefault="05AAFCB6" w:rsidP="00930E6E">
      <w:pPr>
        <w:pStyle w:val="Heading4"/>
        <w:rPr>
          <w:i w:val="0"/>
          <w:iCs w:val="0"/>
        </w:rPr>
      </w:pPr>
      <w:r w:rsidRPr="00B21052">
        <w:rPr>
          <w:i w:val="0"/>
          <w:iCs w:val="0"/>
        </w:rPr>
        <w:t>1</w:t>
      </w:r>
      <w:r w:rsidR="008A02B1" w:rsidRPr="00B21052">
        <w:rPr>
          <w:i w:val="0"/>
          <w:iCs w:val="0"/>
        </w:rPr>
        <w:t>.7</w:t>
      </w:r>
      <w:r w:rsidRPr="00B21052">
        <w:rPr>
          <w:i w:val="0"/>
          <w:iCs w:val="0"/>
        </w:rPr>
        <w:t>.1</w:t>
      </w:r>
      <w:r w:rsidR="00696E55">
        <w:rPr>
          <w:i w:val="0"/>
          <w:iCs w:val="0"/>
        </w:rPr>
        <w:t>.</w:t>
      </w:r>
      <w:r w:rsidRPr="00B21052">
        <w:rPr>
          <w:i w:val="0"/>
          <w:iCs w:val="0"/>
        </w:rPr>
        <w:t xml:space="preserve"> Khái niệm</w:t>
      </w:r>
    </w:p>
    <w:p w14:paraId="7C4F666A" w14:textId="0DF93B0D" w:rsidR="27E0A205" w:rsidRDefault="27E0A205" w:rsidP="000A5CA9">
      <w:pPr>
        <w:rPr>
          <w:rFonts w:ascii="Times New Roman" w:eastAsia="Times New Roman" w:hAnsi="Times New Roman" w:cs="Times New Roman"/>
          <w:sz w:val="26"/>
          <w:szCs w:val="26"/>
        </w:rPr>
      </w:pPr>
      <w:r w:rsidRPr="4C8B4471">
        <w:rPr>
          <w:rFonts w:ascii="Times New Roman" w:eastAsia="Times New Roman" w:hAnsi="Times New Roman" w:cs="Times New Roman"/>
          <w:sz w:val="26"/>
          <w:szCs w:val="26"/>
        </w:rPr>
        <w:t xml:space="preserve">JSON Web Token (JWT) là một chuẩn mở (RFC 7519) xác định phương thức compact và tự chứa để truyền tải thông tin một cách an toàn giữa các bên dưới dạng đối tượng JSON. Thông tin trong JWT có thể được xác minh và tin cậy vì nó đi kèm với chữ ký </w:t>
      </w:r>
      <w:r w:rsidRPr="4C8B4471">
        <w:rPr>
          <w:rFonts w:ascii="Times New Roman" w:eastAsia="Times New Roman" w:hAnsi="Times New Roman" w:cs="Times New Roman"/>
          <w:sz w:val="26"/>
          <w:szCs w:val="26"/>
        </w:rPr>
        <w:lastRenderedPageBreak/>
        <w:t>số. JWT có thể được ký bằng một thuật toán bí mật (như HMAC) hoặc bằng khóa công khai / riêng tư sử dụng mã hóa RSA.</w:t>
      </w:r>
    </w:p>
    <w:p w14:paraId="50DDB70C" w14:textId="3714ECD2" w:rsidR="3FD6E603" w:rsidRDefault="3FD6E603" w:rsidP="4C8B4471">
      <w:pPr>
        <w:pStyle w:val="ListParagraph"/>
      </w:pPr>
      <w:r>
        <w:rPr>
          <w:noProof/>
        </w:rPr>
        <w:drawing>
          <wp:inline distT="0" distB="0" distL="0" distR="0" wp14:anchorId="12C6D974" wp14:editId="3F9CDFFB">
            <wp:extent cx="4828521" cy="2346390"/>
            <wp:effectExtent l="0" t="0" r="0" b="0"/>
            <wp:docPr id="679609733" name="Picture 67960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828521" cy="2346390"/>
                    </a:xfrm>
                    <a:prstGeom prst="rect">
                      <a:avLst/>
                    </a:prstGeom>
                  </pic:spPr>
                </pic:pic>
              </a:graphicData>
            </a:graphic>
          </wp:inline>
        </w:drawing>
      </w:r>
    </w:p>
    <w:p w14:paraId="1F704956" w14:textId="746B110A" w:rsidR="00657AE8" w:rsidRDefault="00657AE8" w:rsidP="00657AE8">
      <w:pPr>
        <w:pStyle w:val="Caption"/>
        <w:keepNext/>
      </w:pPr>
      <w:bookmarkStart w:id="99" w:name="_Toc184671444"/>
      <w:r>
        <w:t xml:space="preserve">Hình </w:t>
      </w:r>
      <w:r w:rsidR="00ED5321">
        <w:fldChar w:fldCharType="begin"/>
      </w:r>
      <w:r w:rsidR="00ED5321">
        <w:instrText xml:space="preserve"> SEQ Hình \* ARABIC </w:instrText>
      </w:r>
      <w:r w:rsidR="00ED5321">
        <w:fldChar w:fldCharType="separate"/>
      </w:r>
      <w:r w:rsidR="00ED5321">
        <w:rPr>
          <w:noProof/>
        </w:rPr>
        <w:t>4</w:t>
      </w:r>
      <w:r w:rsidR="00ED5321">
        <w:fldChar w:fldCharType="end"/>
      </w:r>
      <w:r w:rsidR="00152FD2">
        <w:t>.</w:t>
      </w:r>
      <w:r>
        <w:t xml:space="preserve"> JSON Web Token</w:t>
      </w:r>
      <w:bookmarkEnd w:id="99"/>
    </w:p>
    <w:p w14:paraId="13342051" w14:textId="5CBFBD83" w:rsidR="06D14CDB" w:rsidRPr="00B21052" w:rsidRDefault="06D14CDB" w:rsidP="00930E6E">
      <w:pPr>
        <w:pStyle w:val="Heading4"/>
        <w:rPr>
          <w:i w:val="0"/>
          <w:iCs w:val="0"/>
        </w:rPr>
      </w:pPr>
      <w:r w:rsidRPr="00B21052">
        <w:rPr>
          <w:i w:val="0"/>
          <w:iCs w:val="0"/>
        </w:rPr>
        <w:t>1.</w:t>
      </w:r>
      <w:r w:rsidR="00360C64" w:rsidRPr="00B21052">
        <w:rPr>
          <w:i w:val="0"/>
          <w:iCs w:val="0"/>
        </w:rPr>
        <w:t>7</w:t>
      </w:r>
      <w:r w:rsidRPr="00B21052">
        <w:rPr>
          <w:i w:val="0"/>
          <w:iCs w:val="0"/>
        </w:rPr>
        <w:t>.2</w:t>
      </w:r>
      <w:r w:rsidR="00696E55">
        <w:rPr>
          <w:i w:val="0"/>
          <w:iCs w:val="0"/>
        </w:rPr>
        <w:t>.</w:t>
      </w:r>
      <w:r w:rsidRPr="00B21052">
        <w:rPr>
          <w:i w:val="0"/>
          <w:iCs w:val="0"/>
        </w:rPr>
        <w:t xml:space="preserve"> Cách hoạt động</w:t>
      </w:r>
    </w:p>
    <w:p w14:paraId="35072211" w14:textId="0B847BA2" w:rsidR="181B217A" w:rsidRDefault="181B217A" w:rsidP="4C8B4471">
      <w:pPr>
        <w:pStyle w:val="ListParagraph"/>
        <w:rPr>
          <w:rFonts w:cs="Times New Roman"/>
          <w:i/>
          <w:iCs/>
          <w:lang w:val="en-US"/>
        </w:rPr>
      </w:pPr>
      <w:r w:rsidRPr="4C8B4471">
        <w:rPr>
          <w:rFonts w:cs="Times New Roman"/>
          <w:i/>
          <w:iCs/>
          <w:lang w:val="en-US"/>
        </w:rPr>
        <w:t>Tạo JWT</w:t>
      </w:r>
    </w:p>
    <w:p w14:paraId="1670F1CD" w14:textId="4F838969" w:rsidR="181B217A" w:rsidRDefault="181B217A" w:rsidP="000A5CA9">
      <w:pPr>
        <w:pStyle w:val="ListParagraph"/>
        <w:numPr>
          <w:ilvl w:val="0"/>
          <w:numId w:val="86"/>
        </w:numPr>
        <w:spacing w:before="240" w:after="240"/>
        <w:ind w:left="720"/>
        <w:rPr>
          <w:lang w:val="en-US"/>
        </w:rPr>
      </w:pPr>
      <w:r w:rsidRPr="4C8B4471">
        <w:rPr>
          <w:lang w:val="en-US"/>
        </w:rPr>
        <w:t>Người dùng đăng nhập và hệ thống xác thực thông tin đăng nhập.</w:t>
      </w:r>
    </w:p>
    <w:p w14:paraId="0ED00CB8" w14:textId="236D4B80" w:rsidR="181B217A" w:rsidRDefault="181B217A" w:rsidP="000A5CA9">
      <w:pPr>
        <w:pStyle w:val="ListParagraph"/>
        <w:numPr>
          <w:ilvl w:val="0"/>
          <w:numId w:val="86"/>
        </w:numPr>
        <w:spacing w:before="240" w:after="240"/>
        <w:ind w:left="720"/>
        <w:rPr>
          <w:lang w:val="en-US"/>
        </w:rPr>
      </w:pPr>
      <w:r w:rsidRPr="4C8B4471">
        <w:rPr>
          <w:lang w:val="en-US"/>
        </w:rPr>
        <w:t>Sau khi xác thực thành công, hệ thống tạo ra một JWT.</w:t>
      </w:r>
    </w:p>
    <w:p w14:paraId="023BFC6D" w14:textId="54D3EBC8" w:rsidR="181B217A" w:rsidRDefault="181B217A" w:rsidP="000A5CA9">
      <w:pPr>
        <w:pStyle w:val="ListParagraph"/>
        <w:numPr>
          <w:ilvl w:val="0"/>
          <w:numId w:val="86"/>
        </w:numPr>
        <w:spacing w:before="240" w:after="240"/>
        <w:ind w:left="720"/>
        <w:rPr>
          <w:lang w:val="en-US"/>
        </w:rPr>
      </w:pPr>
      <w:r w:rsidRPr="4C8B4471">
        <w:rPr>
          <w:lang w:val="en-US"/>
        </w:rPr>
        <w:t>JWT này chứa thông tin cần thiết (payload) như ID người dùng, thời gian hết hạn, và bất kỳ thông tin nào khác mà hệ thống cần gửi lại cho người dùng.</w:t>
      </w:r>
    </w:p>
    <w:p w14:paraId="626BF5E4" w14:textId="4FB64C9F" w:rsidR="181B217A" w:rsidRDefault="181B217A" w:rsidP="000A5CA9">
      <w:pPr>
        <w:pStyle w:val="ListParagraph"/>
        <w:numPr>
          <w:ilvl w:val="0"/>
          <w:numId w:val="86"/>
        </w:numPr>
        <w:spacing w:before="240" w:after="240"/>
        <w:ind w:left="720"/>
        <w:rPr>
          <w:lang w:val="en-US"/>
        </w:rPr>
      </w:pPr>
      <w:r w:rsidRPr="4C8B4471">
        <w:rPr>
          <w:lang w:val="en-US"/>
        </w:rPr>
        <w:t>Hệ thống ký JWT bằng một khóa bí mật hoặc chứng chỉ để đảm bảo tính toàn vẹn và xác thực.</w:t>
      </w:r>
    </w:p>
    <w:p w14:paraId="66163E99" w14:textId="2B75A3F4" w:rsidR="57E981E9" w:rsidRDefault="57E981E9" w:rsidP="000A5CA9">
      <w:pPr>
        <w:pStyle w:val="ListParagraph"/>
        <w:spacing w:before="240" w:after="240"/>
        <w:rPr>
          <w:i/>
          <w:iCs/>
          <w:lang w:val="en-US"/>
        </w:rPr>
      </w:pPr>
      <w:r w:rsidRPr="4C8B4471">
        <w:rPr>
          <w:i/>
          <w:iCs/>
          <w:lang w:val="en-US"/>
        </w:rPr>
        <w:t>Sử dụng JWT</w:t>
      </w:r>
    </w:p>
    <w:p w14:paraId="04CFC753" w14:textId="64E10394" w:rsidR="57E981E9" w:rsidRDefault="57E981E9" w:rsidP="000A5CA9">
      <w:pPr>
        <w:pStyle w:val="ListParagraph"/>
        <w:numPr>
          <w:ilvl w:val="0"/>
          <w:numId w:val="87"/>
        </w:numPr>
        <w:spacing w:before="240" w:after="240"/>
        <w:rPr>
          <w:lang w:val="en-US"/>
        </w:rPr>
      </w:pPr>
      <w:r w:rsidRPr="4C8B4471">
        <w:rPr>
          <w:lang w:val="en-US"/>
        </w:rPr>
        <w:t>JWT được gửi lại cho người dùng sau khi đăng nhập thành công.</w:t>
      </w:r>
    </w:p>
    <w:p w14:paraId="1ED4908D" w14:textId="701DDE7E" w:rsidR="57E981E9" w:rsidRDefault="57E981E9" w:rsidP="000A5CA9">
      <w:pPr>
        <w:pStyle w:val="ListParagraph"/>
        <w:numPr>
          <w:ilvl w:val="0"/>
          <w:numId w:val="87"/>
        </w:numPr>
        <w:spacing w:before="240" w:after="240"/>
        <w:rPr>
          <w:lang w:val="en-US"/>
        </w:rPr>
      </w:pPr>
      <w:r w:rsidRPr="4C8B4471">
        <w:rPr>
          <w:lang w:val="en-US"/>
        </w:rPr>
        <w:t xml:space="preserve">Mỗi khi người dùng gửi yêu cầu đến hệ thống, họ sẽ đính kèm JWT này </w:t>
      </w:r>
    </w:p>
    <w:p w14:paraId="054C8BF0" w14:textId="21AFF5F4" w:rsidR="57E981E9" w:rsidRPr="000A5CA9" w:rsidRDefault="57E981E9" w:rsidP="000A5CA9">
      <w:pPr>
        <w:spacing w:before="240" w:after="240"/>
        <w:ind w:left="720"/>
        <w:rPr>
          <w:rFonts w:ascii="Times New Roman" w:hAnsi="Times New Roman" w:cs="Times New Roman"/>
          <w:i/>
          <w:iCs/>
          <w:sz w:val="26"/>
          <w:szCs w:val="26"/>
        </w:rPr>
      </w:pPr>
      <w:r w:rsidRPr="000A5CA9">
        <w:rPr>
          <w:rFonts w:ascii="Times New Roman" w:hAnsi="Times New Roman" w:cs="Times New Roman"/>
          <w:i/>
          <w:iCs/>
          <w:sz w:val="26"/>
          <w:szCs w:val="26"/>
        </w:rPr>
        <w:t>Xác thực JWT</w:t>
      </w:r>
    </w:p>
    <w:p w14:paraId="56425B3A" w14:textId="198B58BC" w:rsidR="57E981E9" w:rsidRDefault="57E981E9" w:rsidP="000A5CA9">
      <w:pPr>
        <w:pStyle w:val="ListParagraph"/>
        <w:numPr>
          <w:ilvl w:val="0"/>
          <w:numId w:val="87"/>
        </w:numPr>
        <w:spacing w:before="240" w:after="240"/>
        <w:rPr>
          <w:lang w:val="en-US"/>
        </w:rPr>
      </w:pPr>
      <w:r w:rsidRPr="4C8B4471">
        <w:rPr>
          <w:lang w:val="en-US"/>
        </w:rPr>
        <w:t>Hệ thống nhận được yêu cầu từ người dùng cùng với JWT.</w:t>
      </w:r>
    </w:p>
    <w:p w14:paraId="48D62B86" w14:textId="2306BA40" w:rsidR="57E981E9" w:rsidRDefault="57E981E9" w:rsidP="000A5CA9">
      <w:pPr>
        <w:pStyle w:val="ListParagraph"/>
        <w:numPr>
          <w:ilvl w:val="0"/>
          <w:numId w:val="87"/>
        </w:numPr>
        <w:spacing w:before="240" w:after="240"/>
        <w:rPr>
          <w:lang w:val="en-US"/>
        </w:rPr>
      </w:pPr>
      <w:r w:rsidRPr="4C8B4471">
        <w:rPr>
          <w:lang w:val="en-US"/>
        </w:rPr>
        <w:t>Hệ thống sẽ kiểm tra tính toàn vẹn và xác thực của JWT bằng khóa bí mật.</w:t>
      </w:r>
    </w:p>
    <w:p w14:paraId="6C7CFF3A" w14:textId="39AECE82" w:rsidR="57E981E9" w:rsidRPr="000A5CA9" w:rsidRDefault="57E981E9" w:rsidP="000A5CA9">
      <w:pPr>
        <w:spacing w:before="240" w:after="240"/>
        <w:ind w:left="720"/>
        <w:rPr>
          <w:rFonts w:ascii="Times New Roman" w:hAnsi="Times New Roman" w:cs="Times New Roman"/>
          <w:i/>
          <w:iCs/>
          <w:sz w:val="26"/>
          <w:szCs w:val="26"/>
        </w:rPr>
      </w:pPr>
      <w:r w:rsidRPr="000A5CA9">
        <w:rPr>
          <w:rFonts w:ascii="Times New Roman" w:hAnsi="Times New Roman" w:cs="Times New Roman"/>
          <w:i/>
          <w:iCs/>
          <w:sz w:val="26"/>
          <w:szCs w:val="26"/>
        </w:rPr>
        <w:t>Hết hạn JWT</w:t>
      </w:r>
    </w:p>
    <w:p w14:paraId="50E024FF" w14:textId="1087319E" w:rsidR="4C8B4471" w:rsidRDefault="57E981E9" w:rsidP="000A5CA9">
      <w:pPr>
        <w:pStyle w:val="ListParagraph"/>
        <w:numPr>
          <w:ilvl w:val="0"/>
          <w:numId w:val="87"/>
        </w:numPr>
        <w:spacing w:before="240" w:after="240"/>
        <w:rPr>
          <w:rFonts w:eastAsia="Times New Roman" w:cs="Times New Roman"/>
          <w:szCs w:val="26"/>
          <w:lang w:val="en-US"/>
        </w:rPr>
      </w:pPr>
      <w:r w:rsidRPr="4C8B4471">
        <w:rPr>
          <w:rFonts w:eastAsia="Times New Roman" w:cs="Times New Roman"/>
          <w:szCs w:val="26"/>
          <w:lang w:val="en-US"/>
        </w:rPr>
        <w:t>Khi JWT hết hạn, người dùng sẽ phải đăng nhập lại để nhận một JWT mới.</w:t>
      </w:r>
    </w:p>
    <w:p w14:paraId="79689282" w14:textId="42D6324A" w:rsidR="002A6D6D" w:rsidRPr="00B21052" w:rsidRDefault="002A6D6D" w:rsidP="00930E6E">
      <w:pPr>
        <w:pStyle w:val="Heading4"/>
        <w:rPr>
          <w:i w:val="0"/>
          <w:iCs w:val="0"/>
          <w:lang w:val="vi-VN"/>
        </w:rPr>
      </w:pPr>
      <w:r w:rsidRPr="00B21052">
        <w:rPr>
          <w:i w:val="0"/>
          <w:iCs w:val="0"/>
        </w:rPr>
        <w:t>1.7.3</w:t>
      </w:r>
      <w:r w:rsidR="00696E55">
        <w:rPr>
          <w:i w:val="0"/>
          <w:iCs w:val="0"/>
        </w:rPr>
        <w:t>.</w:t>
      </w:r>
      <w:r w:rsidRPr="00B21052">
        <w:rPr>
          <w:i w:val="0"/>
          <w:iCs w:val="0"/>
        </w:rPr>
        <w:t xml:space="preserve"> Ưu điểm</w:t>
      </w:r>
    </w:p>
    <w:p w14:paraId="486348FA" w14:textId="7A0DCDEC" w:rsidR="000B65EE" w:rsidRDefault="000B65EE" w:rsidP="001C5AD6">
      <w:pPr>
        <w:pStyle w:val="ListParagraph"/>
        <w:numPr>
          <w:ilvl w:val="0"/>
          <w:numId w:val="88"/>
        </w:numPr>
        <w:ind w:left="720"/>
        <w:rPr>
          <w:rFonts w:cs="Times New Roman"/>
        </w:rPr>
      </w:pPr>
      <w:r>
        <w:rPr>
          <w:rFonts w:cs="Times New Roman"/>
        </w:rPr>
        <w:t>JWT được thiết kế dạng chuổi JSON, nhẹ hơn các phương thức truyền tải truyền thống như sesion và dể dàng chuyển đổi giữa các giao thức HTTP, WebSocket.</w:t>
      </w:r>
    </w:p>
    <w:p w14:paraId="5BC6356C" w14:textId="77777777" w:rsidR="000B65EE" w:rsidRPr="000B65EE" w:rsidRDefault="000B65EE" w:rsidP="001C5AD6">
      <w:pPr>
        <w:pStyle w:val="ListParagraph"/>
        <w:numPr>
          <w:ilvl w:val="0"/>
          <w:numId w:val="88"/>
        </w:numPr>
        <w:ind w:left="720"/>
        <w:rPr>
          <w:rFonts w:cs="Times New Roman"/>
          <w:i/>
          <w:iCs/>
        </w:rPr>
      </w:pPr>
      <w:r w:rsidRPr="000B65EE">
        <w:rPr>
          <w:rFonts w:cs="Times New Roman"/>
          <w:lang w:val="en-US"/>
        </w:rPr>
        <w:lastRenderedPageBreak/>
        <w:t xml:space="preserve">Sử dụng chữ ký số (HMAC, RSA) đảm bảo tính toàn vẹn và xác thực. </w:t>
      </w:r>
    </w:p>
    <w:p w14:paraId="087F79E7" w14:textId="0FA0CF6A" w:rsidR="000B65EE" w:rsidRPr="000B65EE" w:rsidRDefault="000B65EE" w:rsidP="001C5AD6">
      <w:pPr>
        <w:pStyle w:val="ListParagraph"/>
        <w:numPr>
          <w:ilvl w:val="0"/>
          <w:numId w:val="88"/>
        </w:numPr>
        <w:ind w:left="720"/>
        <w:rPr>
          <w:rFonts w:cs="Times New Roman"/>
          <w:i/>
          <w:iCs/>
        </w:rPr>
      </w:pPr>
      <w:r>
        <w:rPr>
          <w:rFonts w:cs="Times New Roman"/>
        </w:rPr>
        <w:t>JWT tính linh hoạt với PayLoad có thể chứa thông tin tùy chỉnh như phần quyền, thời gian hiệu lực.</w:t>
      </w:r>
    </w:p>
    <w:p w14:paraId="1D490BF3" w14:textId="2E5429B5" w:rsidR="000B65EE" w:rsidRPr="00B21052" w:rsidRDefault="000A5CA9" w:rsidP="00930E6E">
      <w:pPr>
        <w:pStyle w:val="Heading4"/>
        <w:rPr>
          <w:i w:val="0"/>
          <w:iCs w:val="0"/>
        </w:rPr>
      </w:pPr>
      <w:r w:rsidRPr="00B21052">
        <w:rPr>
          <w:i w:val="0"/>
          <w:iCs w:val="0"/>
          <w:lang w:val="vi-VN"/>
        </w:rPr>
        <w:t>1.7.4</w:t>
      </w:r>
      <w:r w:rsidR="00696E55">
        <w:rPr>
          <w:i w:val="0"/>
          <w:iCs w:val="0"/>
          <w:lang w:val="en-US"/>
        </w:rPr>
        <w:t>.</w:t>
      </w:r>
      <w:r w:rsidRPr="00B21052">
        <w:rPr>
          <w:i w:val="0"/>
          <w:iCs w:val="0"/>
          <w:lang w:val="vi-VN"/>
        </w:rPr>
        <w:t xml:space="preserve"> </w:t>
      </w:r>
      <w:r w:rsidR="000B65EE" w:rsidRPr="00B21052">
        <w:rPr>
          <w:i w:val="0"/>
          <w:iCs w:val="0"/>
        </w:rPr>
        <w:t>Nhược điểm</w:t>
      </w:r>
    </w:p>
    <w:p w14:paraId="22E4D06B" w14:textId="6DEE5BD2" w:rsidR="000B65EE" w:rsidRPr="000A5CA9" w:rsidRDefault="000B65EE" w:rsidP="001C5AD6">
      <w:pPr>
        <w:pStyle w:val="ListParagraph"/>
        <w:numPr>
          <w:ilvl w:val="0"/>
          <w:numId w:val="89"/>
        </w:numPr>
        <w:ind w:left="720"/>
        <w:rPr>
          <w:rFonts w:cs="Times New Roman"/>
          <w:szCs w:val="26"/>
        </w:rPr>
      </w:pPr>
      <w:r w:rsidRPr="000A5CA9">
        <w:rPr>
          <w:rFonts w:cs="Times New Roman"/>
          <w:szCs w:val="26"/>
        </w:rPr>
        <w:t>Không thể thu hồi token khi bị đánh cắp</w:t>
      </w:r>
      <w:r w:rsidR="000A5CA9">
        <w:rPr>
          <w:rFonts w:cs="Times New Roman"/>
          <w:szCs w:val="26"/>
          <w:lang w:val="vi-VN"/>
        </w:rPr>
        <w:t>.</w:t>
      </w:r>
    </w:p>
    <w:p w14:paraId="44274D66" w14:textId="4D4512C8" w:rsidR="002A6D6D" w:rsidRPr="000A5CA9" w:rsidRDefault="000B65EE" w:rsidP="001C5AD6">
      <w:pPr>
        <w:pStyle w:val="ListParagraph"/>
        <w:numPr>
          <w:ilvl w:val="0"/>
          <w:numId w:val="89"/>
        </w:numPr>
        <w:ind w:left="720"/>
        <w:rPr>
          <w:rFonts w:cs="Times New Roman"/>
          <w:szCs w:val="26"/>
        </w:rPr>
      </w:pPr>
      <w:r w:rsidRPr="000A5CA9">
        <w:rPr>
          <w:rFonts w:cs="Times New Roman"/>
          <w:szCs w:val="26"/>
        </w:rPr>
        <w:t>JWT dể bị tấn công nếu không được bảo mật tốt như các thông tin đưa vào payload mà không được mã hóa, hacker có thể đọc khi bị lộ token</w:t>
      </w:r>
      <w:r w:rsidR="000A5CA9">
        <w:rPr>
          <w:rFonts w:cs="Times New Roman"/>
          <w:szCs w:val="26"/>
          <w:lang w:val="vi-VN"/>
        </w:rPr>
        <w:t>.</w:t>
      </w:r>
    </w:p>
    <w:p w14:paraId="4AEF2881" w14:textId="1EFB47FC" w:rsidR="00A069CB" w:rsidRPr="00D56CF1" w:rsidRDefault="00A069CB" w:rsidP="00A069CB">
      <w:pPr>
        <w:pStyle w:val="Heading3"/>
        <w:numPr>
          <w:ilvl w:val="1"/>
          <w:numId w:val="16"/>
        </w:numPr>
        <w:ind w:left="357" w:hanging="357"/>
        <w:rPr>
          <w:rFonts w:cs="Times New Roman"/>
          <w:szCs w:val="26"/>
        </w:rPr>
      </w:pPr>
      <w:bookmarkStart w:id="100" w:name="_Toc184671835"/>
      <w:r>
        <w:rPr>
          <w:rFonts w:cs="Times New Roman"/>
          <w:szCs w:val="26"/>
        </w:rPr>
        <w:t>Các công nghệ khác</w:t>
      </w:r>
      <w:bookmarkEnd w:id="100"/>
    </w:p>
    <w:p w14:paraId="651892BB" w14:textId="6DD0E303" w:rsidR="4A3E15DE" w:rsidRPr="00B21052" w:rsidRDefault="001C5AD6" w:rsidP="002261FE">
      <w:pPr>
        <w:pStyle w:val="Heading4"/>
        <w:rPr>
          <w:i w:val="0"/>
          <w:iCs w:val="0"/>
        </w:rPr>
      </w:pPr>
      <w:r w:rsidRPr="00B21052">
        <w:rPr>
          <w:i w:val="0"/>
          <w:iCs w:val="0"/>
          <w:lang w:val="vi-VN"/>
        </w:rPr>
        <w:t>1.8.1</w:t>
      </w:r>
      <w:r w:rsidR="00696E55">
        <w:rPr>
          <w:i w:val="0"/>
          <w:iCs w:val="0"/>
          <w:lang w:val="en-US"/>
        </w:rPr>
        <w:t>.</w:t>
      </w:r>
      <w:r w:rsidRPr="00B21052">
        <w:rPr>
          <w:i w:val="0"/>
          <w:iCs w:val="0"/>
          <w:lang w:val="vi-VN"/>
        </w:rPr>
        <w:t xml:space="preserve"> </w:t>
      </w:r>
      <w:r w:rsidR="4A3E15DE" w:rsidRPr="00B21052">
        <w:rPr>
          <w:i w:val="0"/>
          <w:iCs w:val="0"/>
        </w:rPr>
        <w:t>Thư viện react-beautiful-dnd</w:t>
      </w:r>
    </w:p>
    <w:p w14:paraId="75435F18" w14:textId="36875A07" w:rsidR="306BEDD8" w:rsidRDefault="306BEDD8" w:rsidP="001C5AD6">
      <w:pPr>
        <w:pStyle w:val="NormalWeb"/>
        <w:spacing w:line="360" w:lineRule="auto"/>
        <w:jc w:val="both"/>
        <w:rPr>
          <w:sz w:val="26"/>
          <w:szCs w:val="26"/>
        </w:rPr>
      </w:pPr>
      <w:r w:rsidRPr="4C8B4471">
        <w:rPr>
          <w:sz w:val="26"/>
          <w:szCs w:val="26"/>
        </w:rPr>
        <w:t xml:space="preserve">React-beautiful-dnd là một thư viện React, giúp dể dàng kéo thả trong giao diện </w:t>
      </w:r>
      <w:r w:rsidR="3BAE0E8A" w:rsidRPr="4C8B4471">
        <w:rPr>
          <w:sz w:val="26"/>
          <w:szCs w:val="26"/>
        </w:rPr>
        <w:t>đẹp mắt mượt mà và dễ sử dụng. Thư viện này cung cấp một API đơn giản để quản lý các tương tác kéo thả trong các ứng dụng React, giúp bạn xây dựng các giao diện người dùng phức tạp như danh sách có thể thay đổi thứ tự, bảng điều khiển kéo thả, và nhiều tính năng tương tác khác.</w:t>
      </w:r>
    </w:p>
    <w:p w14:paraId="1D08F841" w14:textId="01A1D744" w:rsidR="05CF05C1" w:rsidRPr="00B21052" w:rsidRDefault="001C5AD6" w:rsidP="00930E6E">
      <w:pPr>
        <w:pStyle w:val="Heading4"/>
        <w:rPr>
          <w:i w:val="0"/>
          <w:iCs w:val="0"/>
        </w:rPr>
      </w:pPr>
      <w:r w:rsidRPr="00B21052">
        <w:rPr>
          <w:i w:val="0"/>
          <w:iCs w:val="0"/>
          <w:lang w:val="vi-VN"/>
        </w:rPr>
        <w:t>1.8.2</w:t>
      </w:r>
      <w:r w:rsidR="00696E55">
        <w:rPr>
          <w:i w:val="0"/>
          <w:iCs w:val="0"/>
          <w:lang w:val="en-US"/>
        </w:rPr>
        <w:t>.</w:t>
      </w:r>
      <w:r w:rsidRPr="00B21052">
        <w:rPr>
          <w:i w:val="0"/>
          <w:iCs w:val="0"/>
          <w:lang w:val="vi-VN"/>
        </w:rPr>
        <w:t xml:space="preserve"> </w:t>
      </w:r>
      <w:r w:rsidR="05CF05C1" w:rsidRPr="00B21052">
        <w:rPr>
          <w:i w:val="0"/>
          <w:iCs w:val="0"/>
        </w:rPr>
        <w:t xml:space="preserve">Thư viện </w:t>
      </w:r>
      <w:r w:rsidR="7E1E0FF5" w:rsidRPr="00B21052">
        <w:rPr>
          <w:i w:val="0"/>
          <w:iCs w:val="0"/>
        </w:rPr>
        <w:t>Reac-big-calendar</w:t>
      </w:r>
    </w:p>
    <w:p w14:paraId="2DA674DE" w14:textId="5311D606" w:rsidR="7E1E0FF5" w:rsidRDefault="7E1E0FF5" w:rsidP="001C5AD6">
      <w:pPr>
        <w:pStyle w:val="NormalWeb"/>
        <w:spacing w:line="360" w:lineRule="auto"/>
        <w:jc w:val="both"/>
        <w:rPr>
          <w:sz w:val="26"/>
          <w:szCs w:val="26"/>
        </w:rPr>
      </w:pPr>
      <w:r w:rsidRPr="4C8B4471">
        <w:rPr>
          <w:sz w:val="26"/>
          <w:szCs w:val="26"/>
        </w:rPr>
        <w:t xml:space="preserve">Reac-big-calendar là thư viện React hiển thị và quản lý lịch trong các ứng dụng web. Nó cung cấp giao diện lịch linh hoạt, hỗ trợ nhiều chế độ xem khác nhau như ngày, tuần, tháng, năm. Thư viện này </w:t>
      </w:r>
      <w:r w:rsidR="47F25F9F" w:rsidRPr="4C8B4471">
        <w:rPr>
          <w:sz w:val="26"/>
          <w:szCs w:val="26"/>
        </w:rPr>
        <w:t>hổ trợ</w:t>
      </w:r>
      <w:r w:rsidRPr="4C8B4471">
        <w:rPr>
          <w:sz w:val="26"/>
          <w:szCs w:val="26"/>
        </w:rPr>
        <w:t xml:space="preserve"> bạn tích hợp lịch vào ứng dụng của mình với khả năng quản lý</w:t>
      </w:r>
      <w:r w:rsidR="401BEFEB" w:rsidRPr="4C8B4471">
        <w:rPr>
          <w:sz w:val="26"/>
          <w:szCs w:val="26"/>
        </w:rPr>
        <w:t>,</w:t>
      </w:r>
      <w:r w:rsidRPr="4C8B4471">
        <w:rPr>
          <w:sz w:val="26"/>
          <w:szCs w:val="26"/>
        </w:rPr>
        <w:t xml:space="preserve"> lên lịch và hiển thị chúng ở các định dạng khác nhau.</w:t>
      </w:r>
    </w:p>
    <w:p w14:paraId="1B14F59A" w14:textId="38CBF1D8" w:rsidR="3A4A4A86" w:rsidRPr="00B21052" w:rsidRDefault="001C5AD6" w:rsidP="00930E6E">
      <w:pPr>
        <w:pStyle w:val="Heading4"/>
        <w:rPr>
          <w:i w:val="0"/>
          <w:iCs w:val="0"/>
        </w:rPr>
      </w:pPr>
      <w:r w:rsidRPr="00B21052">
        <w:rPr>
          <w:i w:val="0"/>
          <w:iCs w:val="0"/>
          <w:lang w:val="vi-VN"/>
        </w:rPr>
        <w:t>1.8.3</w:t>
      </w:r>
      <w:r w:rsidR="00696E55">
        <w:rPr>
          <w:i w:val="0"/>
          <w:iCs w:val="0"/>
          <w:lang w:val="en-US"/>
        </w:rPr>
        <w:t>.</w:t>
      </w:r>
      <w:r w:rsidRPr="00B21052">
        <w:rPr>
          <w:i w:val="0"/>
          <w:iCs w:val="0"/>
          <w:lang w:val="vi-VN"/>
        </w:rPr>
        <w:t xml:space="preserve"> </w:t>
      </w:r>
      <w:r w:rsidR="3A4A4A86" w:rsidRPr="00B21052">
        <w:rPr>
          <w:i w:val="0"/>
          <w:iCs w:val="0"/>
        </w:rPr>
        <w:t>Thư viện</w:t>
      </w:r>
      <w:r w:rsidR="3A4A4A86" w:rsidRPr="00B21052">
        <w:rPr>
          <w:rFonts w:ascii="Consolas" w:eastAsia="Consolas" w:hAnsi="Consolas" w:cs="Consolas"/>
          <w:i w:val="0"/>
          <w:iCs w:val="0"/>
        </w:rPr>
        <w:t xml:space="preserve"> </w:t>
      </w:r>
      <w:r w:rsidR="3A4A4A86" w:rsidRPr="00B21052">
        <w:rPr>
          <w:i w:val="0"/>
          <w:iCs w:val="0"/>
        </w:rPr>
        <w:t>react-quill</w:t>
      </w:r>
    </w:p>
    <w:p w14:paraId="57A14980" w14:textId="337F7A0E" w:rsidR="3A4A4A86" w:rsidRDefault="00BA2965" w:rsidP="001C5AD6">
      <w:pPr>
        <w:pStyle w:val="NormalWeb"/>
        <w:spacing w:line="360" w:lineRule="auto"/>
        <w:jc w:val="both"/>
        <w:rPr>
          <w:sz w:val="26"/>
          <w:szCs w:val="26"/>
        </w:rPr>
      </w:pPr>
      <w:r>
        <w:rPr>
          <w:sz w:val="26"/>
          <w:szCs w:val="26"/>
        </w:rPr>
        <w:t>R</w:t>
      </w:r>
      <w:r w:rsidR="3A4A4A86" w:rsidRPr="4C8B4471">
        <w:rPr>
          <w:sz w:val="26"/>
          <w:szCs w:val="26"/>
        </w:rPr>
        <w:t>eact-quill là một thư viện React wrapper cho Quill, một editor mạnh mẽ và linh hoạt. Nó cho phép bạn tích hợp trình soạn thảo văn bản vào ứng dụng React của mình với các tính năng như định dạng văn bản, chèn hình ảnh, tạo danh sách, và nhiều công cụ chỉnh sửa khác.</w:t>
      </w:r>
    </w:p>
    <w:p w14:paraId="53FB4E11" w14:textId="595F7BB6" w:rsidR="00AE7A01" w:rsidRDefault="00AE7A01">
      <w:pPr>
        <w:rPr>
          <w:rFonts w:ascii="Times New Roman" w:eastAsia="Times New Roman" w:hAnsi="Times New Roman" w:cs="Times New Roman"/>
          <w:kern w:val="0"/>
          <w:sz w:val="26"/>
          <w:szCs w:val="26"/>
          <w:lang w:val="en-GB"/>
          <w14:ligatures w14:val="none"/>
        </w:rPr>
      </w:pPr>
      <w:r>
        <w:rPr>
          <w:sz w:val="26"/>
          <w:szCs w:val="26"/>
        </w:rPr>
        <w:br w:type="page"/>
      </w:r>
    </w:p>
    <w:p w14:paraId="19EAF465" w14:textId="6C1A501E" w:rsidR="001F22D3" w:rsidRDefault="003F5ACF" w:rsidP="00410B0A">
      <w:pPr>
        <w:pStyle w:val="Heading2"/>
        <w:numPr>
          <w:ilvl w:val="0"/>
          <w:numId w:val="0"/>
        </w:numPr>
      </w:pPr>
      <w:bookmarkStart w:id="101" w:name="_Toc184671836"/>
      <w:r w:rsidRPr="003F5ACF">
        <w:lastRenderedPageBreak/>
        <w:t>CHƯƠNG 2. KHẢO SÁT HIỆN TRẠNG VÀ MÔ HÌNH HOÁ YÊU CẦU</w:t>
      </w:r>
      <w:bookmarkEnd w:id="101"/>
    </w:p>
    <w:p w14:paraId="687608A8" w14:textId="5CE7D955" w:rsidR="00252775" w:rsidRDefault="00866B6E" w:rsidP="00866B6E">
      <w:pPr>
        <w:pStyle w:val="Heading3"/>
        <w:numPr>
          <w:ilvl w:val="1"/>
          <w:numId w:val="10"/>
        </w:numPr>
        <w:ind w:left="426" w:hanging="426"/>
        <w:rPr>
          <w:rFonts w:cs="Times New Roman"/>
          <w:szCs w:val="26"/>
          <w:lang w:val="vi-VN"/>
        </w:rPr>
      </w:pPr>
      <w:bookmarkStart w:id="102" w:name="_Toc139289697"/>
      <w:bookmarkStart w:id="103" w:name="_Toc154327274"/>
      <w:bookmarkStart w:id="104" w:name="_Toc154412194"/>
      <w:bookmarkStart w:id="105" w:name="_Toc154412240"/>
      <w:bookmarkEnd w:id="92"/>
      <w:bookmarkEnd w:id="93"/>
      <w:bookmarkEnd w:id="94"/>
      <w:bookmarkEnd w:id="95"/>
      <w:bookmarkEnd w:id="96"/>
      <w:bookmarkEnd w:id="97"/>
      <w:r>
        <w:rPr>
          <w:rFonts w:cs="Times New Roman"/>
          <w:szCs w:val="26"/>
        </w:rPr>
        <w:t xml:space="preserve"> </w:t>
      </w:r>
      <w:bookmarkStart w:id="106" w:name="_Toc184671837"/>
      <w:r w:rsidR="00252775" w:rsidRPr="009826CC">
        <w:rPr>
          <w:rFonts w:cs="Times New Roman"/>
          <w:szCs w:val="26"/>
        </w:rPr>
        <w:t>Khảo sát hiện trạng</w:t>
      </w:r>
      <w:bookmarkEnd w:id="102"/>
      <w:bookmarkEnd w:id="103"/>
      <w:bookmarkEnd w:id="104"/>
      <w:bookmarkEnd w:id="105"/>
      <w:bookmarkEnd w:id="106"/>
    </w:p>
    <w:p w14:paraId="5531F24F" w14:textId="4FCC1A1D" w:rsidR="001C5AD6" w:rsidRPr="001C5AD6" w:rsidRDefault="001C5AD6" w:rsidP="001C5AD6">
      <w:pPr>
        <w:rPr>
          <w:rFonts w:ascii="Times New Roman" w:hAnsi="Times New Roman" w:cs="Times New Roman"/>
          <w:i/>
          <w:iCs/>
          <w:sz w:val="26"/>
          <w:szCs w:val="26"/>
          <w:lang w:val="vi-VN"/>
        </w:rPr>
      </w:pPr>
      <w:r w:rsidRPr="001C5AD6">
        <w:rPr>
          <w:rFonts w:ascii="Times New Roman" w:hAnsi="Times New Roman" w:cs="Times New Roman"/>
          <w:i/>
          <w:iCs/>
          <w:sz w:val="26"/>
          <w:szCs w:val="26"/>
          <w:lang w:val="vi-VN"/>
        </w:rPr>
        <w:t>Khảo sát trang web Jira</w:t>
      </w:r>
    </w:p>
    <w:p w14:paraId="261DAEA0" w14:textId="6D15673F" w:rsidR="008D285B" w:rsidRDefault="00945A79" w:rsidP="00893AC9">
      <w:pPr>
        <w:jc w:val="center"/>
        <w:rPr>
          <w:lang w:val="en-GB"/>
        </w:rPr>
      </w:pPr>
      <w:r w:rsidRPr="00945A79">
        <w:rPr>
          <w:noProof/>
          <w:lang w:val="en-GB"/>
        </w:rPr>
        <w:drawing>
          <wp:inline distT="0" distB="0" distL="0" distR="0" wp14:anchorId="6926C742" wp14:editId="7CCCAFF6">
            <wp:extent cx="5760720" cy="2740660"/>
            <wp:effectExtent l="0" t="0" r="0" b="2540"/>
            <wp:docPr id="2436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40511" name=""/>
                    <pic:cNvPicPr/>
                  </pic:nvPicPr>
                  <pic:blipFill>
                    <a:blip r:embed="rId18"/>
                    <a:stretch>
                      <a:fillRect/>
                    </a:stretch>
                  </pic:blipFill>
                  <pic:spPr>
                    <a:xfrm>
                      <a:off x="0" y="0"/>
                      <a:ext cx="5760720" cy="2740660"/>
                    </a:xfrm>
                    <a:prstGeom prst="rect">
                      <a:avLst/>
                    </a:prstGeom>
                  </pic:spPr>
                </pic:pic>
              </a:graphicData>
            </a:graphic>
          </wp:inline>
        </w:drawing>
      </w:r>
    </w:p>
    <w:p w14:paraId="698DBD8A" w14:textId="4D90263E" w:rsidR="00893AC9" w:rsidRDefault="00A216F6" w:rsidP="00A216F6">
      <w:pPr>
        <w:pStyle w:val="Caption"/>
      </w:pPr>
      <w:bookmarkStart w:id="107" w:name="_Toc184671445"/>
      <w:r>
        <w:t xml:space="preserve">Hình </w:t>
      </w:r>
      <w:r w:rsidR="00ED5321">
        <w:fldChar w:fldCharType="begin"/>
      </w:r>
      <w:r w:rsidR="00ED5321">
        <w:instrText xml:space="preserve"> SEQ Hình \* ARABIC </w:instrText>
      </w:r>
      <w:r w:rsidR="00ED5321">
        <w:fldChar w:fldCharType="separate"/>
      </w:r>
      <w:r w:rsidR="00ED5321">
        <w:rPr>
          <w:noProof/>
        </w:rPr>
        <w:t>5</w:t>
      </w:r>
      <w:r w:rsidR="00ED5321">
        <w:fldChar w:fldCharType="end"/>
      </w:r>
      <w:r>
        <w:t>. Giao diện trang tổng quan dự án</w:t>
      </w:r>
      <w:bookmarkEnd w:id="107"/>
    </w:p>
    <w:p w14:paraId="1118D405" w14:textId="1D20E1DF" w:rsidR="00893AC9" w:rsidRDefault="00945A79" w:rsidP="00893AC9">
      <w:pPr>
        <w:rPr>
          <w:lang w:val="en-GB"/>
        </w:rPr>
      </w:pPr>
      <w:r w:rsidRPr="00945A79">
        <w:rPr>
          <w:noProof/>
          <w:lang w:val="en-GB"/>
        </w:rPr>
        <w:drawing>
          <wp:inline distT="0" distB="0" distL="0" distR="0" wp14:anchorId="1185D8CB" wp14:editId="67682FE3">
            <wp:extent cx="5760720" cy="2755900"/>
            <wp:effectExtent l="0" t="0" r="0" b="6350"/>
            <wp:docPr id="4214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5234" name=""/>
                    <pic:cNvPicPr/>
                  </pic:nvPicPr>
                  <pic:blipFill>
                    <a:blip r:embed="rId19"/>
                    <a:stretch>
                      <a:fillRect/>
                    </a:stretch>
                  </pic:blipFill>
                  <pic:spPr>
                    <a:xfrm>
                      <a:off x="0" y="0"/>
                      <a:ext cx="5760720" cy="2755900"/>
                    </a:xfrm>
                    <a:prstGeom prst="rect">
                      <a:avLst/>
                    </a:prstGeom>
                  </pic:spPr>
                </pic:pic>
              </a:graphicData>
            </a:graphic>
          </wp:inline>
        </w:drawing>
      </w:r>
    </w:p>
    <w:p w14:paraId="5993DAFD" w14:textId="5AB8441F" w:rsidR="00893AC9" w:rsidRDefault="00893AC9" w:rsidP="00893AC9">
      <w:pPr>
        <w:jc w:val="center"/>
        <w:rPr>
          <w:lang w:val="en-GB"/>
        </w:rPr>
      </w:pPr>
    </w:p>
    <w:p w14:paraId="205DA0FC" w14:textId="3B6F64F9" w:rsidR="00893AC9" w:rsidRDefault="00A216F6" w:rsidP="00A216F6">
      <w:pPr>
        <w:pStyle w:val="Caption"/>
      </w:pPr>
      <w:bookmarkStart w:id="108" w:name="_Toc184671446"/>
      <w:r>
        <w:t xml:space="preserve">Hình </w:t>
      </w:r>
      <w:r w:rsidR="00ED5321">
        <w:fldChar w:fldCharType="begin"/>
      </w:r>
      <w:r w:rsidR="00ED5321">
        <w:instrText xml:space="preserve"> SEQ Hình \* ARABIC </w:instrText>
      </w:r>
      <w:r w:rsidR="00ED5321">
        <w:fldChar w:fldCharType="separate"/>
      </w:r>
      <w:r w:rsidR="00ED5321">
        <w:rPr>
          <w:noProof/>
        </w:rPr>
        <w:t>6</w:t>
      </w:r>
      <w:r w:rsidR="00ED5321">
        <w:fldChar w:fldCharType="end"/>
      </w:r>
      <w:r>
        <w:t>. Giao diện trang danh sách công việc</w:t>
      </w:r>
      <w:bookmarkEnd w:id="108"/>
    </w:p>
    <w:p w14:paraId="76EC7153" w14:textId="77777777" w:rsidR="00893AC9" w:rsidRDefault="00893AC9" w:rsidP="00893AC9">
      <w:pPr>
        <w:rPr>
          <w:lang w:val="en-GB"/>
        </w:rPr>
      </w:pPr>
    </w:p>
    <w:p w14:paraId="74890627" w14:textId="343B825E" w:rsidR="00893AC9" w:rsidRDefault="00945A79" w:rsidP="00893AC9">
      <w:pPr>
        <w:jc w:val="center"/>
        <w:rPr>
          <w:lang w:val="en-GB"/>
        </w:rPr>
      </w:pPr>
      <w:r w:rsidRPr="00945A79">
        <w:rPr>
          <w:noProof/>
        </w:rPr>
        <w:lastRenderedPageBreak/>
        <w:drawing>
          <wp:inline distT="0" distB="0" distL="0" distR="0" wp14:anchorId="6A050D10" wp14:editId="5B1DA5F8">
            <wp:extent cx="5760720" cy="2716530"/>
            <wp:effectExtent l="0" t="0" r="0" b="7620"/>
            <wp:docPr id="5578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38950" name=""/>
                    <pic:cNvPicPr/>
                  </pic:nvPicPr>
                  <pic:blipFill>
                    <a:blip r:embed="rId20"/>
                    <a:stretch>
                      <a:fillRect/>
                    </a:stretch>
                  </pic:blipFill>
                  <pic:spPr>
                    <a:xfrm>
                      <a:off x="0" y="0"/>
                      <a:ext cx="5760720" cy="2716530"/>
                    </a:xfrm>
                    <a:prstGeom prst="rect">
                      <a:avLst/>
                    </a:prstGeom>
                  </pic:spPr>
                </pic:pic>
              </a:graphicData>
            </a:graphic>
          </wp:inline>
        </w:drawing>
      </w:r>
    </w:p>
    <w:p w14:paraId="52A5D11C" w14:textId="1FD81676" w:rsidR="00893AC9" w:rsidRDefault="00A216F6" w:rsidP="00A216F6">
      <w:pPr>
        <w:pStyle w:val="Caption"/>
        <w:rPr>
          <w:noProof/>
        </w:rPr>
      </w:pPr>
      <w:bookmarkStart w:id="109" w:name="_Toc184671447"/>
      <w:r>
        <w:t xml:space="preserve">Hình </w:t>
      </w:r>
      <w:r w:rsidR="00ED5321">
        <w:fldChar w:fldCharType="begin"/>
      </w:r>
      <w:r w:rsidR="00ED5321">
        <w:instrText xml:space="preserve"> SEQ Hình \* ARABIC </w:instrText>
      </w:r>
      <w:r w:rsidR="00ED5321">
        <w:fldChar w:fldCharType="separate"/>
      </w:r>
      <w:r w:rsidR="00ED5321">
        <w:rPr>
          <w:noProof/>
        </w:rPr>
        <w:t>7</w:t>
      </w:r>
      <w:r w:rsidR="00ED5321">
        <w:fldChar w:fldCharType="end"/>
      </w:r>
      <w:r>
        <w:t>.</w:t>
      </w:r>
      <w:r>
        <w:rPr>
          <w:noProof/>
        </w:rPr>
        <w:t xml:space="preserve"> Giao diện trang bảng công việc</w:t>
      </w:r>
      <w:bookmarkEnd w:id="109"/>
    </w:p>
    <w:p w14:paraId="1A4E06D9" w14:textId="77777777" w:rsidR="00AD339F" w:rsidRDefault="00AD339F" w:rsidP="00AD339F">
      <w:pPr>
        <w:rPr>
          <w:lang w:val="en-GB"/>
        </w:rPr>
      </w:pPr>
    </w:p>
    <w:p w14:paraId="64B2B741" w14:textId="425E7747" w:rsidR="00AD339F" w:rsidRDefault="00945A79" w:rsidP="00AD339F">
      <w:pPr>
        <w:keepNext/>
      </w:pPr>
      <w:r w:rsidRPr="00945A79">
        <w:rPr>
          <w:noProof/>
        </w:rPr>
        <w:drawing>
          <wp:inline distT="0" distB="0" distL="0" distR="0" wp14:anchorId="3D12AB4C" wp14:editId="704955A2">
            <wp:extent cx="5760720" cy="2740660"/>
            <wp:effectExtent l="0" t="0" r="0" b="2540"/>
            <wp:docPr id="203593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36794" name=""/>
                    <pic:cNvPicPr/>
                  </pic:nvPicPr>
                  <pic:blipFill>
                    <a:blip r:embed="rId21"/>
                    <a:stretch>
                      <a:fillRect/>
                    </a:stretch>
                  </pic:blipFill>
                  <pic:spPr>
                    <a:xfrm>
                      <a:off x="0" y="0"/>
                      <a:ext cx="5760720" cy="2740660"/>
                    </a:xfrm>
                    <a:prstGeom prst="rect">
                      <a:avLst/>
                    </a:prstGeom>
                  </pic:spPr>
                </pic:pic>
              </a:graphicData>
            </a:graphic>
          </wp:inline>
        </w:drawing>
      </w:r>
    </w:p>
    <w:p w14:paraId="2D9E944D" w14:textId="6340D212" w:rsidR="00AD339F" w:rsidRPr="00AD339F" w:rsidRDefault="00A216F6" w:rsidP="00A216F6">
      <w:pPr>
        <w:pStyle w:val="Caption"/>
      </w:pPr>
      <w:bookmarkStart w:id="110" w:name="_Toc184671448"/>
      <w:r>
        <w:t xml:space="preserve">Hình </w:t>
      </w:r>
      <w:r w:rsidR="00ED5321">
        <w:fldChar w:fldCharType="begin"/>
      </w:r>
      <w:r w:rsidR="00ED5321">
        <w:instrText xml:space="preserve"> SEQ Hình \* ARABIC </w:instrText>
      </w:r>
      <w:r w:rsidR="00ED5321">
        <w:fldChar w:fldCharType="separate"/>
      </w:r>
      <w:r w:rsidR="00ED5321">
        <w:rPr>
          <w:noProof/>
        </w:rPr>
        <w:t>8</w:t>
      </w:r>
      <w:r w:rsidR="00ED5321">
        <w:fldChar w:fldCharType="end"/>
      </w:r>
      <w:r>
        <w:t>. Giao diện trang lịch trình công việc</w:t>
      </w:r>
      <w:bookmarkEnd w:id="110"/>
    </w:p>
    <w:p w14:paraId="5C86FF6C" w14:textId="1BBF67C7" w:rsidR="001C5AD6" w:rsidRPr="001C5AD6" w:rsidRDefault="001C5AD6" w:rsidP="001C5AD6">
      <w:pPr>
        <w:rPr>
          <w:rFonts w:ascii="Times New Roman" w:hAnsi="Times New Roman" w:cs="Times New Roman"/>
          <w:i/>
          <w:iCs/>
          <w:sz w:val="26"/>
          <w:szCs w:val="26"/>
          <w:lang w:val="vi-VN"/>
        </w:rPr>
      </w:pPr>
      <w:r w:rsidRPr="001C5AD6">
        <w:rPr>
          <w:rFonts w:ascii="Times New Roman" w:hAnsi="Times New Roman" w:cs="Times New Roman"/>
          <w:sz w:val="26"/>
          <w:szCs w:val="26"/>
        </w:rPr>
        <w:t>Đánh giá ưu nhược điểm của</w:t>
      </w:r>
      <w:r w:rsidRPr="001C5AD6">
        <w:rPr>
          <w:rFonts w:ascii="Times New Roman" w:hAnsi="Times New Roman" w:cs="Times New Roman"/>
          <w:i/>
          <w:iCs/>
          <w:sz w:val="26"/>
          <w:szCs w:val="26"/>
        </w:rPr>
        <w:t xml:space="preserve"> </w:t>
      </w:r>
      <w:r w:rsidRPr="001C5AD6">
        <w:rPr>
          <w:rFonts w:ascii="Times New Roman" w:hAnsi="Times New Roman" w:cs="Times New Roman"/>
          <w:sz w:val="26"/>
          <w:szCs w:val="26"/>
          <w:lang w:val="vi-VN"/>
        </w:rPr>
        <w:t>Jira</w:t>
      </w:r>
      <w:r>
        <w:rPr>
          <w:rFonts w:ascii="Times New Roman" w:hAnsi="Times New Roman" w:cs="Times New Roman"/>
          <w:sz w:val="26"/>
          <w:szCs w:val="26"/>
          <w:lang w:val="vi-VN"/>
        </w:rPr>
        <w:t>:</w:t>
      </w:r>
    </w:p>
    <w:p w14:paraId="6EA50B77" w14:textId="00DA94B1" w:rsidR="0057780D" w:rsidRPr="001C5AD6" w:rsidRDefault="0057780D" w:rsidP="001C5AD6">
      <w:pPr>
        <w:pStyle w:val="ListParagraph"/>
        <w:rPr>
          <w:rFonts w:cs="Times New Roman"/>
          <w:i/>
          <w:iCs/>
          <w:szCs w:val="26"/>
        </w:rPr>
      </w:pPr>
      <w:r w:rsidRPr="001C5AD6">
        <w:rPr>
          <w:rFonts w:cs="Times New Roman"/>
          <w:i/>
          <w:iCs/>
          <w:szCs w:val="26"/>
        </w:rPr>
        <w:t>Ưu điểm:</w:t>
      </w:r>
    </w:p>
    <w:p w14:paraId="0E6745D3" w14:textId="6FA58F35" w:rsidR="0057780D" w:rsidRDefault="0057780D" w:rsidP="001C5AD6">
      <w:pPr>
        <w:pStyle w:val="ListParagraph"/>
        <w:numPr>
          <w:ilvl w:val="1"/>
          <w:numId w:val="90"/>
        </w:numPr>
        <w:ind w:left="720"/>
        <w:rPr>
          <w:rFonts w:cs="Times New Roman"/>
          <w:szCs w:val="26"/>
        </w:rPr>
      </w:pPr>
      <w:r>
        <w:rPr>
          <w:rFonts w:cs="Times New Roman"/>
          <w:szCs w:val="26"/>
        </w:rPr>
        <w:t>Giao diện rõ ràng, thân thiện</w:t>
      </w:r>
    </w:p>
    <w:p w14:paraId="271C184A" w14:textId="1EA4D2E8" w:rsidR="0057780D" w:rsidRPr="0057780D" w:rsidRDefault="00F17C93" w:rsidP="001C5AD6">
      <w:pPr>
        <w:pStyle w:val="ListParagraph"/>
        <w:numPr>
          <w:ilvl w:val="1"/>
          <w:numId w:val="90"/>
        </w:numPr>
        <w:ind w:left="720"/>
        <w:rPr>
          <w:rFonts w:cs="Times New Roman"/>
          <w:szCs w:val="26"/>
        </w:rPr>
      </w:pPr>
      <w:r w:rsidRPr="00F17C93">
        <w:rPr>
          <w:rFonts w:cs="Times New Roman"/>
          <w:szCs w:val="26"/>
          <w:lang w:val="en-US"/>
        </w:rPr>
        <w:t>Cho phép tùy chỉnh quy trình làm việc, trạng thái công việc</w:t>
      </w:r>
      <w:r>
        <w:rPr>
          <w:rFonts w:cs="Times New Roman"/>
          <w:szCs w:val="26"/>
          <w:lang w:val="en-US"/>
        </w:rPr>
        <w:t xml:space="preserve"> </w:t>
      </w:r>
      <w:r w:rsidRPr="00F17C93">
        <w:rPr>
          <w:rFonts w:cs="Times New Roman"/>
          <w:szCs w:val="26"/>
          <w:lang w:val="en-US"/>
        </w:rPr>
        <w:t>để phù hợp với nhu cầu của từng dự án hoặc đội nhóm</w:t>
      </w:r>
      <w:r>
        <w:rPr>
          <w:rFonts w:cs="Times New Roman"/>
          <w:szCs w:val="26"/>
          <w:lang w:val="en-US"/>
        </w:rPr>
        <w:t>.</w:t>
      </w:r>
    </w:p>
    <w:p w14:paraId="2059D203" w14:textId="1458A388" w:rsidR="0057780D" w:rsidRDefault="00F17C93" w:rsidP="001C5AD6">
      <w:pPr>
        <w:pStyle w:val="ListParagraph"/>
        <w:numPr>
          <w:ilvl w:val="1"/>
          <w:numId w:val="90"/>
        </w:numPr>
        <w:ind w:left="720"/>
        <w:rPr>
          <w:rFonts w:cs="Times New Roman"/>
          <w:szCs w:val="26"/>
        </w:rPr>
      </w:pPr>
      <w:r w:rsidRPr="00F17C93">
        <w:rPr>
          <w:rFonts w:cs="Times New Roman"/>
          <w:szCs w:val="26"/>
          <w:lang w:val="en-US"/>
        </w:rPr>
        <w:t>Ghi lại và quản lý toàn bộ lịch sử thay đổi, giúp dễ dàng theo dõi tiến độ và điều chỉnh công việc</w:t>
      </w:r>
    </w:p>
    <w:p w14:paraId="7FAEB402" w14:textId="14D951E9" w:rsidR="0057780D" w:rsidRDefault="00F17C93" w:rsidP="001C5AD6">
      <w:pPr>
        <w:pStyle w:val="ListParagraph"/>
        <w:numPr>
          <w:ilvl w:val="1"/>
          <w:numId w:val="90"/>
        </w:numPr>
        <w:ind w:left="720"/>
        <w:rPr>
          <w:rFonts w:cs="Times New Roman"/>
          <w:szCs w:val="26"/>
        </w:rPr>
      </w:pPr>
      <w:r w:rsidRPr="00F17C93">
        <w:rPr>
          <w:rFonts w:cs="Times New Roman"/>
          <w:szCs w:val="26"/>
          <w:lang w:val="en-US"/>
        </w:rPr>
        <w:t>Tích hợp phong phú, mở rộng dễ dàng</w:t>
      </w:r>
      <w:r w:rsidR="00A83425">
        <w:rPr>
          <w:rFonts w:cs="Times New Roman"/>
          <w:szCs w:val="26"/>
        </w:rPr>
        <w:t>.</w:t>
      </w:r>
    </w:p>
    <w:p w14:paraId="4AFF9C41" w14:textId="3F3A6343" w:rsidR="0057780D" w:rsidRDefault="00F17C93" w:rsidP="001C5AD6">
      <w:pPr>
        <w:pStyle w:val="ListParagraph"/>
        <w:numPr>
          <w:ilvl w:val="1"/>
          <w:numId w:val="90"/>
        </w:numPr>
        <w:ind w:left="720"/>
        <w:rPr>
          <w:rFonts w:cs="Times New Roman"/>
          <w:szCs w:val="26"/>
        </w:rPr>
      </w:pPr>
      <w:r w:rsidRPr="00F17C93">
        <w:rPr>
          <w:rFonts w:cs="Times New Roman"/>
          <w:szCs w:val="26"/>
          <w:lang w:val="en-US"/>
        </w:rPr>
        <w:t>Phân quyền tốt</w:t>
      </w:r>
      <w:r w:rsidR="00A83425">
        <w:rPr>
          <w:rFonts w:cs="Times New Roman"/>
          <w:szCs w:val="26"/>
        </w:rPr>
        <w:t>.</w:t>
      </w:r>
    </w:p>
    <w:p w14:paraId="10BEC0C8" w14:textId="5A2C6F03" w:rsidR="0057780D" w:rsidRPr="001C5AD6" w:rsidRDefault="0057780D" w:rsidP="001C5AD6">
      <w:pPr>
        <w:pStyle w:val="ListParagraph"/>
        <w:rPr>
          <w:rFonts w:cs="Times New Roman"/>
          <w:i/>
          <w:iCs/>
          <w:szCs w:val="26"/>
        </w:rPr>
      </w:pPr>
      <w:r w:rsidRPr="001C5AD6">
        <w:rPr>
          <w:rFonts w:cs="Times New Roman"/>
          <w:i/>
          <w:iCs/>
          <w:szCs w:val="26"/>
        </w:rPr>
        <w:lastRenderedPageBreak/>
        <w:t>Hạn chế:</w:t>
      </w:r>
    </w:p>
    <w:p w14:paraId="7BD60B39" w14:textId="3E7A2A3D" w:rsidR="00A83425" w:rsidRDefault="00F17C93" w:rsidP="001C5AD6">
      <w:pPr>
        <w:pStyle w:val="ListParagraph"/>
        <w:numPr>
          <w:ilvl w:val="1"/>
          <w:numId w:val="91"/>
        </w:numPr>
        <w:ind w:left="720"/>
        <w:rPr>
          <w:rFonts w:cs="Times New Roman"/>
          <w:szCs w:val="26"/>
        </w:rPr>
      </w:pPr>
      <w:r w:rsidRPr="00F17C93">
        <w:rPr>
          <w:rFonts w:cs="Times New Roman"/>
          <w:szCs w:val="26"/>
          <w:lang w:val="en-US"/>
        </w:rPr>
        <w:t>Ban đầu có thể khó sử dụng đối với người mới do giao diện nhiều tính năng và thiết lập phức tạp</w:t>
      </w:r>
      <w:r w:rsidR="00A83425">
        <w:rPr>
          <w:rFonts w:cs="Times New Roman"/>
          <w:szCs w:val="26"/>
        </w:rPr>
        <w:t>.</w:t>
      </w:r>
    </w:p>
    <w:p w14:paraId="758FA402" w14:textId="5CF97063" w:rsidR="0057780D" w:rsidRDefault="00F17C93" w:rsidP="001C5AD6">
      <w:pPr>
        <w:pStyle w:val="ListParagraph"/>
        <w:numPr>
          <w:ilvl w:val="1"/>
          <w:numId w:val="91"/>
        </w:numPr>
        <w:ind w:left="720"/>
        <w:rPr>
          <w:rFonts w:cs="Times New Roman"/>
          <w:szCs w:val="26"/>
        </w:rPr>
      </w:pPr>
      <w:r w:rsidRPr="00F17C93">
        <w:rPr>
          <w:rFonts w:cs="Times New Roman"/>
          <w:szCs w:val="26"/>
          <w:lang w:val="en-US"/>
        </w:rPr>
        <w:t>Việc tùy chỉnh quy trình làm việc, trường dữ liệu và các thiết lập khác cần nhiều thời gian và hiểu biết</w:t>
      </w:r>
      <w:r>
        <w:rPr>
          <w:rFonts w:cs="Times New Roman"/>
          <w:szCs w:val="26"/>
        </w:rPr>
        <w:t>.</w:t>
      </w:r>
    </w:p>
    <w:p w14:paraId="48ABC8C6" w14:textId="13FC56CD" w:rsidR="00F17C93" w:rsidRPr="0057780D" w:rsidRDefault="00F17C93" w:rsidP="001C5AD6">
      <w:pPr>
        <w:pStyle w:val="ListParagraph"/>
        <w:numPr>
          <w:ilvl w:val="1"/>
          <w:numId w:val="91"/>
        </w:numPr>
        <w:ind w:left="720"/>
        <w:rPr>
          <w:rFonts w:cs="Times New Roman"/>
          <w:szCs w:val="26"/>
        </w:rPr>
      </w:pPr>
      <w:r w:rsidRPr="00F17C93">
        <w:rPr>
          <w:rFonts w:cs="Times New Roman"/>
          <w:szCs w:val="26"/>
          <w:lang w:val="en-US"/>
        </w:rPr>
        <w:t>Quá nhiều tính năng có thể trở nên dư thừa và phức tạp đối với các đội nhóm nhỏ hoặc dự án đơn giản</w:t>
      </w:r>
      <w:r>
        <w:rPr>
          <w:rFonts w:cs="Times New Roman"/>
          <w:szCs w:val="26"/>
          <w:lang w:val="en-US"/>
        </w:rPr>
        <w:t>.</w:t>
      </w:r>
    </w:p>
    <w:p w14:paraId="34A605D6" w14:textId="77777777" w:rsidR="00252775" w:rsidRPr="009826CC" w:rsidRDefault="00252775" w:rsidP="00866B6E">
      <w:pPr>
        <w:pStyle w:val="Heading3"/>
        <w:numPr>
          <w:ilvl w:val="1"/>
          <w:numId w:val="10"/>
        </w:numPr>
        <w:ind w:left="357" w:hanging="357"/>
        <w:rPr>
          <w:rFonts w:cs="Times New Roman"/>
          <w:szCs w:val="26"/>
        </w:rPr>
      </w:pPr>
      <w:bookmarkStart w:id="111" w:name="_Toc139289700"/>
      <w:bookmarkStart w:id="112" w:name="_Toc154327275"/>
      <w:bookmarkStart w:id="113" w:name="_Toc154412195"/>
      <w:bookmarkStart w:id="114" w:name="_Toc154412241"/>
      <w:bookmarkStart w:id="115" w:name="_Toc121912024"/>
      <w:bookmarkStart w:id="116" w:name="_Toc184671838"/>
      <w:r w:rsidRPr="009826CC">
        <w:rPr>
          <w:rFonts w:cs="Times New Roman"/>
          <w:szCs w:val="26"/>
        </w:rPr>
        <w:t>Xác định yêu cầu</w:t>
      </w:r>
      <w:bookmarkEnd w:id="111"/>
      <w:bookmarkEnd w:id="112"/>
      <w:bookmarkEnd w:id="113"/>
      <w:bookmarkEnd w:id="114"/>
      <w:bookmarkEnd w:id="116"/>
    </w:p>
    <w:p w14:paraId="603AC5A5" w14:textId="77777777" w:rsidR="00252775" w:rsidRPr="001C5AD6" w:rsidRDefault="00252775" w:rsidP="00866B6E">
      <w:pPr>
        <w:pStyle w:val="Heading4"/>
        <w:numPr>
          <w:ilvl w:val="2"/>
          <w:numId w:val="10"/>
        </w:numPr>
        <w:ind w:left="357" w:hanging="357"/>
        <w:rPr>
          <w:rFonts w:cs="Times New Roman"/>
          <w:i w:val="0"/>
          <w:iCs w:val="0"/>
          <w:szCs w:val="26"/>
        </w:rPr>
      </w:pPr>
      <w:bookmarkStart w:id="117" w:name="_Toc139289701"/>
      <w:r w:rsidRPr="001C5AD6">
        <w:rPr>
          <w:rFonts w:cs="Times New Roman"/>
          <w:i w:val="0"/>
          <w:iCs w:val="0"/>
          <w:szCs w:val="26"/>
        </w:rPr>
        <w:t>Yêu cầu chức năng</w:t>
      </w:r>
      <w:bookmarkEnd w:id="117"/>
    </w:p>
    <w:p w14:paraId="18E26058" w14:textId="5288E9D5" w:rsidR="008F0ADF" w:rsidRPr="00D64684" w:rsidRDefault="00252775" w:rsidP="001C5AD6">
      <w:pPr>
        <w:pStyle w:val="onvn"/>
        <w:ind w:left="357" w:firstLine="0"/>
        <w:rPr>
          <w:rFonts w:eastAsia="Times New Roman"/>
          <w:i/>
          <w:iCs/>
          <w:szCs w:val="26"/>
        </w:rPr>
      </w:pPr>
      <w:r w:rsidRPr="00D64684">
        <w:rPr>
          <w:i/>
          <w:iCs/>
          <w:szCs w:val="26"/>
        </w:rPr>
        <w:t xml:space="preserve">Chức năng cho </w:t>
      </w:r>
      <w:r w:rsidR="008F0ADF" w:rsidRPr="00D64684">
        <w:rPr>
          <w:i/>
          <w:iCs/>
          <w:szCs w:val="26"/>
        </w:rPr>
        <w:t>admin</w:t>
      </w:r>
    </w:p>
    <w:p w14:paraId="56B0884F" w14:textId="661D11BC" w:rsidR="008F0ADF" w:rsidRDefault="008F0ADF" w:rsidP="00D64684">
      <w:pPr>
        <w:pStyle w:val="onvn"/>
        <w:numPr>
          <w:ilvl w:val="2"/>
          <w:numId w:val="92"/>
        </w:numPr>
        <w:rPr>
          <w:rFonts w:eastAsia="Times New Roman"/>
          <w:szCs w:val="26"/>
        </w:rPr>
      </w:pPr>
      <w:r>
        <w:rPr>
          <w:rFonts w:eastAsia="Times New Roman"/>
          <w:szCs w:val="26"/>
        </w:rPr>
        <w:t>Đăng nhập</w:t>
      </w:r>
      <w:r w:rsidR="007861BC">
        <w:rPr>
          <w:rFonts w:eastAsia="Times New Roman"/>
          <w:szCs w:val="26"/>
        </w:rPr>
        <w:t>.</w:t>
      </w:r>
    </w:p>
    <w:p w14:paraId="2581EC95" w14:textId="6C9BCF85" w:rsidR="00946004" w:rsidRPr="00946004" w:rsidRDefault="00946004" w:rsidP="00D64684">
      <w:pPr>
        <w:pStyle w:val="onvn"/>
        <w:numPr>
          <w:ilvl w:val="2"/>
          <w:numId w:val="92"/>
        </w:numPr>
        <w:rPr>
          <w:szCs w:val="26"/>
        </w:rPr>
      </w:pPr>
      <w:r>
        <w:rPr>
          <w:szCs w:val="26"/>
        </w:rPr>
        <w:t>Đặt</w:t>
      </w:r>
      <w:r w:rsidRPr="009826CC">
        <w:rPr>
          <w:szCs w:val="26"/>
        </w:rPr>
        <w:t xml:space="preserve"> lại mật khẩu khi quên</w:t>
      </w:r>
    </w:p>
    <w:p w14:paraId="14883B0C" w14:textId="26500002" w:rsidR="00252775" w:rsidRPr="007861BC" w:rsidRDefault="00252775" w:rsidP="00D64684">
      <w:pPr>
        <w:pStyle w:val="onvn"/>
        <w:numPr>
          <w:ilvl w:val="2"/>
          <w:numId w:val="92"/>
        </w:numPr>
        <w:rPr>
          <w:rFonts w:eastAsia="Times New Roman"/>
          <w:szCs w:val="26"/>
        </w:rPr>
      </w:pPr>
      <w:r w:rsidRPr="009826CC">
        <w:rPr>
          <w:szCs w:val="26"/>
        </w:rPr>
        <w:t xml:space="preserve">Quản lý </w:t>
      </w:r>
      <w:r w:rsidR="007861BC">
        <w:rPr>
          <w:szCs w:val="26"/>
        </w:rPr>
        <w:t>người dùng.</w:t>
      </w:r>
    </w:p>
    <w:p w14:paraId="7C7CFA2B" w14:textId="2DC6BA3C" w:rsidR="007861BC" w:rsidRPr="009826CC" w:rsidRDefault="007861BC" w:rsidP="00D64684">
      <w:pPr>
        <w:pStyle w:val="onvn"/>
        <w:numPr>
          <w:ilvl w:val="2"/>
          <w:numId w:val="92"/>
        </w:numPr>
        <w:rPr>
          <w:rFonts w:eastAsia="Times New Roman"/>
          <w:szCs w:val="26"/>
        </w:rPr>
      </w:pPr>
      <w:r>
        <w:rPr>
          <w:szCs w:val="26"/>
        </w:rPr>
        <w:t>Quản lý</w:t>
      </w:r>
      <w:r w:rsidR="00A429A1">
        <w:rPr>
          <w:szCs w:val="26"/>
        </w:rPr>
        <w:t xml:space="preserve"> chung cho</w:t>
      </w:r>
      <w:r>
        <w:rPr>
          <w:szCs w:val="26"/>
        </w:rPr>
        <w:t xml:space="preserve"> </w:t>
      </w:r>
      <w:r w:rsidR="00946004">
        <w:rPr>
          <w:szCs w:val="26"/>
        </w:rPr>
        <w:t>dự án</w:t>
      </w:r>
      <w:r>
        <w:rPr>
          <w:szCs w:val="26"/>
        </w:rPr>
        <w:t>.</w:t>
      </w:r>
    </w:p>
    <w:p w14:paraId="0428AC88" w14:textId="264C3FC1" w:rsidR="00252775" w:rsidRPr="00946004" w:rsidRDefault="008F0ADF" w:rsidP="00D64684">
      <w:pPr>
        <w:pStyle w:val="onvn"/>
        <w:numPr>
          <w:ilvl w:val="2"/>
          <w:numId w:val="92"/>
        </w:numPr>
        <w:rPr>
          <w:rFonts w:eastAsia="Times New Roman"/>
          <w:szCs w:val="26"/>
        </w:rPr>
      </w:pPr>
      <w:r>
        <w:rPr>
          <w:szCs w:val="26"/>
        </w:rPr>
        <w:t>Thống kê</w:t>
      </w:r>
    </w:p>
    <w:p w14:paraId="2092CF10" w14:textId="3950A6CC" w:rsidR="00946004" w:rsidRPr="009826CC" w:rsidRDefault="00946004" w:rsidP="00D64684">
      <w:pPr>
        <w:pStyle w:val="onvn"/>
        <w:numPr>
          <w:ilvl w:val="2"/>
          <w:numId w:val="92"/>
        </w:numPr>
        <w:rPr>
          <w:rFonts w:eastAsia="Times New Roman"/>
          <w:szCs w:val="26"/>
        </w:rPr>
      </w:pPr>
      <w:r>
        <w:rPr>
          <w:szCs w:val="26"/>
        </w:rPr>
        <w:t>Quản lý thông tin cá nhân</w:t>
      </w:r>
    </w:p>
    <w:p w14:paraId="45519084" w14:textId="3E40F77D" w:rsidR="008F0ADF" w:rsidRPr="00D64684" w:rsidRDefault="008F0ADF" w:rsidP="001C5AD6">
      <w:pPr>
        <w:pStyle w:val="onvn"/>
        <w:ind w:left="357" w:firstLine="0"/>
        <w:rPr>
          <w:i/>
          <w:iCs/>
          <w:szCs w:val="26"/>
        </w:rPr>
      </w:pPr>
      <w:r w:rsidRPr="00D64684">
        <w:rPr>
          <w:i/>
          <w:iCs/>
          <w:szCs w:val="26"/>
        </w:rPr>
        <w:t xml:space="preserve">Chức năng dành cho </w:t>
      </w:r>
      <w:r w:rsidR="007861BC" w:rsidRPr="00D64684">
        <w:rPr>
          <w:i/>
          <w:iCs/>
          <w:szCs w:val="26"/>
        </w:rPr>
        <w:t>user</w:t>
      </w:r>
    </w:p>
    <w:p w14:paraId="4724755D" w14:textId="77777777" w:rsidR="008F0ADF" w:rsidRPr="009826CC" w:rsidRDefault="008F0ADF" w:rsidP="00D64684">
      <w:pPr>
        <w:pStyle w:val="onvn"/>
        <w:numPr>
          <w:ilvl w:val="2"/>
          <w:numId w:val="92"/>
        </w:numPr>
        <w:rPr>
          <w:szCs w:val="26"/>
        </w:rPr>
      </w:pPr>
      <w:r w:rsidRPr="009826CC">
        <w:rPr>
          <w:szCs w:val="26"/>
        </w:rPr>
        <w:t>Đăng ký, đăng nhập</w:t>
      </w:r>
    </w:p>
    <w:p w14:paraId="5CB73FD5" w14:textId="77777777" w:rsidR="008F0ADF" w:rsidRPr="009826CC" w:rsidRDefault="008F0ADF" w:rsidP="00D64684">
      <w:pPr>
        <w:pStyle w:val="onvn"/>
        <w:numPr>
          <w:ilvl w:val="2"/>
          <w:numId w:val="92"/>
        </w:numPr>
        <w:rPr>
          <w:szCs w:val="26"/>
        </w:rPr>
      </w:pPr>
      <w:r>
        <w:rPr>
          <w:szCs w:val="26"/>
        </w:rPr>
        <w:t>Đặt</w:t>
      </w:r>
      <w:r w:rsidRPr="009826CC">
        <w:rPr>
          <w:szCs w:val="26"/>
        </w:rPr>
        <w:t xml:space="preserve"> lại mật khẩu khi quên</w:t>
      </w:r>
    </w:p>
    <w:p w14:paraId="67E49491" w14:textId="2086668F" w:rsidR="008F0ADF" w:rsidRPr="008F0ADF" w:rsidRDefault="008F0ADF" w:rsidP="00D64684">
      <w:pPr>
        <w:pStyle w:val="onvn"/>
        <w:numPr>
          <w:ilvl w:val="2"/>
          <w:numId w:val="92"/>
        </w:numPr>
        <w:rPr>
          <w:szCs w:val="26"/>
        </w:rPr>
      </w:pPr>
      <w:r>
        <w:rPr>
          <w:szCs w:val="26"/>
        </w:rPr>
        <w:t>Quản lý thông tin cá nhân</w:t>
      </w:r>
    </w:p>
    <w:p w14:paraId="15554E01" w14:textId="569BB894" w:rsidR="00252775" w:rsidRPr="008F0ADF" w:rsidRDefault="008D31F4" w:rsidP="00D64684">
      <w:pPr>
        <w:pStyle w:val="onvn"/>
        <w:numPr>
          <w:ilvl w:val="2"/>
          <w:numId w:val="92"/>
        </w:numPr>
        <w:rPr>
          <w:szCs w:val="26"/>
        </w:rPr>
      </w:pPr>
      <w:r>
        <w:rPr>
          <w:szCs w:val="26"/>
        </w:rPr>
        <w:t>Quản lý dự án</w:t>
      </w:r>
    </w:p>
    <w:p w14:paraId="2C40DE16" w14:textId="0DD95123" w:rsidR="007861BC" w:rsidRDefault="007861BC" w:rsidP="00D64684">
      <w:pPr>
        <w:pStyle w:val="onvn"/>
        <w:numPr>
          <w:ilvl w:val="2"/>
          <w:numId w:val="92"/>
        </w:numPr>
        <w:rPr>
          <w:szCs w:val="26"/>
        </w:rPr>
      </w:pPr>
      <w:r>
        <w:rPr>
          <w:szCs w:val="26"/>
        </w:rPr>
        <w:t xml:space="preserve">Quản lý </w:t>
      </w:r>
      <w:r w:rsidR="008D31F4">
        <w:rPr>
          <w:szCs w:val="26"/>
        </w:rPr>
        <w:t>công việc</w:t>
      </w:r>
    </w:p>
    <w:p w14:paraId="7C51537E" w14:textId="4FC76CC5" w:rsidR="007861BC" w:rsidRPr="008D31F4" w:rsidRDefault="008D31F4" w:rsidP="00D64684">
      <w:pPr>
        <w:pStyle w:val="onvn"/>
        <w:numPr>
          <w:ilvl w:val="2"/>
          <w:numId w:val="92"/>
        </w:numPr>
        <w:rPr>
          <w:szCs w:val="26"/>
        </w:rPr>
      </w:pPr>
      <w:r>
        <w:rPr>
          <w:szCs w:val="26"/>
        </w:rPr>
        <w:t>Thống kê</w:t>
      </w:r>
    </w:p>
    <w:p w14:paraId="169723A2" w14:textId="77777777" w:rsidR="00252775" w:rsidRPr="00D64684" w:rsidRDefault="00252775" w:rsidP="00866B6E">
      <w:pPr>
        <w:pStyle w:val="Heading4"/>
        <w:numPr>
          <w:ilvl w:val="2"/>
          <w:numId w:val="10"/>
        </w:numPr>
        <w:ind w:left="357" w:hanging="357"/>
        <w:rPr>
          <w:rFonts w:cs="Times New Roman"/>
          <w:i w:val="0"/>
          <w:iCs w:val="0"/>
          <w:szCs w:val="26"/>
        </w:rPr>
      </w:pPr>
      <w:bookmarkStart w:id="118" w:name="_Toc139289702"/>
      <w:r w:rsidRPr="00D64684">
        <w:rPr>
          <w:rFonts w:cs="Times New Roman"/>
          <w:i w:val="0"/>
          <w:iCs w:val="0"/>
          <w:szCs w:val="26"/>
        </w:rPr>
        <w:t>Yêu cầu phi chức năng</w:t>
      </w:r>
      <w:bookmarkEnd w:id="118"/>
    </w:p>
    <w:p w14:paraId="3F3EB1DA" w14:textId="562D77DA" w:rsidR="00252775" w:rsidRPr="00D64684" w:rsidRDefault="00252775" w:rsidP="004C0240">
      <w:pPr>
        <w:pStyle w:val="onvn"/>
        <w:rPr>
          <w:rFonts w:eastAsia="Times New Roman"/>
          <w:i/>
          <w:iCs/>
          <w:szCs w:val="26"/>
          <w:lang w:val="vi-VN"/>
        </w:rPr>
      </w:pPr>
      <w:r w:rsidRPr="00D64684">
        <w:rPr>
          <w:i/>
          <w:iCs/>
          <w:szCs w:val="26"/>
        </w:rPr>
        <w:t>Các yêu cầu phi chức năng</w:t>
      </w:r>
    </w:p>
    <w:p w14:paraId="6339D448" w14:textId="65D729A9" w:rsidR="00252775" w:rsidRPr="009826CC" w:rsidRDefault="00252775" w:rsidP="009F0984">
      <w:pPr>
        <w:pStyle w:val="ListParagraph"/>
        <w:numPr>
          <w:ilvl w:val="0"/>
          <w:numId w:val="27"/>
        </w:numPr>
        <w:rPr>
          <w:rFonts w:cs="Times New Roman"/>
          <w:szCs w:val="26"/>
        </w:rPr>
      </w:pPr>
      <w:r w:rsidRPr="009826CC">
        <w:rPr>
          <w:rFonts w:cs="Times New Roman"/>
          <w:szCs w:val="26"/>
        </w:rPr>
        <w:t xml:space="preserve">Giao diện người dùng thân thiện, dễ </w:t>
      </w:r>
      <w:r w:rsidR="008F0ADF">
        <w:rPr>
          <w:rFonts w:cs="Times New Roman"/>
          <w:szCs w:val="26"/>
        </w:rPr>
        <w:t>thao tác</w:t>
      </w:r>
      <w:r w:rsidRPr="009826CC">
        <w:rPr>
          <w:rFonts w:cs="Times New Roman"/>
          <w:szCs w:val="26"/>
        </w:rPr>
        <w:t>.</w:t>
      </w:r>
    </w:p>
    <w:p w14:paraId="3C91B110" w14:textId="77777777" w:rsidR="00252775" w:rsidRPr="009826CC" w:rsidRDefault="00252775" w:rsidP="009F0984">
      <w:pPr>
        <w:pStyle w:val="ListParagraph"/>
        <w:numPr>
          <w:ilvl w:val="0"/>
          <w:numId w:val="27"/>
        </w:numPr>
        <w:rPr>
          <w:rFonts w:cs="Times New Roman"/>
          <w:szCs w:val="26"/>
        </w:rPr>
      </w:pPr>
      <w:r w:rsidRPr="009826CC">
        <w:rPr>
          <w:rFonts w:cs="Times New Roman"/>
          <w:szCs w:val="26"/>
        </w:rPr>
        <w:t>Tốc độ xử lý các thao tác nhanh chóng và chính xác.</w:t>
      </w:r>
    </w:p>
    <w:p w14:paraId="3C4283A9" w14:textId="34EAB3A4" w:rsidR="00252775" w:rsidRPr="009826CC" w:rsidRDefault="00252775" w:rsidP="009F0984">
      <w:pPr>
        <w:pStyle w:val="ListParagraph"/>
        <w:numPr>
          <w:ilvl w:val="0"/>
          <w:numId w:val="27"/>
        </w:numPr>
        <w:rPr>
          <w:rFonts w:cs="Times New Roman"/>
          <w:szCs w:val="26"/>
        </w:rPr>
      </w:pPr>
      <w:r w:rsidRPr="009826CC">
        <w:rPr>
          <w:rFonts w:cs="Times New Roman"/>
          <w:szCs w:val="26"/>
        </w:rPr>
        <w:t xml:space="preserve">Hệ thống có </w:t>
      </w:r>
      <w:r w:rsidR="008F0ADF">
        <w:rPr>
          <w:rFonts w:cs="Times New Roman"/>
          <w:szCs w:val="26"/>
        </w:rPr>
        <w:t>tính</w:t>
      </w:r>
      <w:r w:rsidRPr="009826CC">
        <w:rPr>
          <w:rFonts w:cs="Times New Roman"/>
          <w:szCs w:val="26"/>
        </w:rPr>
        <w:t xml:space="preserve"> bảo mật.</w:t>
      </w:r>
    </w:p>
    <w:p w14:paraId="5EC1C3DB" w14:textId="5AA7E3CE" w:rsidR="00360C64" w:rsidRDefault="00252775" w:rsidP="009F0984">
      <w:pPr>
        <w:pStyle w:val="ListParagraph"/>
        <w:numPr>
          <w:ilvl w:val="0"/>
          <w:numId w:val="27"/>
        </w:numPr>
        <w:rPr>
          <w:rFonts w:cs="Times New Roman"/>
          <w:szCs w:val="26"/>
        </w:rPr>
      </w:pPr>
      <w:r w:rsidRPr="009826CC">
        <w:rPr>
          <w:rFonts w:cs="Times New Roman"/>
          <w:szCs w:val="26"/>
        </w:rPr>
        <w:t>Dễ dàng bảo trì, nâng cấp và phát triển.</w:t>
      </w:r>
    </w:p>
    <w:p w14:paraId="34EF47F2" w14:textId="1EE9C533" w:rsidR="00252775" w:rsidRPr="00360C64" w:rsidRDefault="00360C64" w:rsidP="00360C64">
      <w:pPr>
        <w:rPr>
          <w:rFonts w:ascii="Times New Roman" w:hAnsi="Times New Roman" w:cs="Times New Roman"/>
          <w:kern w:val="0"/>
          <w:sz w:val="26"/>
          <w:szCs w:val="26"/>
          <w:lang w:val="en-GB"/>
          <w14:ligatures w14:val="none"/>
        </w:rPr>
      </w:pPr>
      <w:r>
        <w:rPr>
          <w:rFonts w:cs="Times New Roman"/>
          <w:szCs w:val="26"/>
        </w:rPr>
        <w:br w:type="page"/>
      </w:r>
    </w:p>
    <w:p w14:paraId="35E9B4F3" w14:textId="387FD1E0" w:rsidR="00657AE8" w:rsidRPr="009826CC" w:rsidRDefault="00657AE8" w:rsidP="00866B6E">
      <w:pPr>
        <w:pStyle w:val="Heading3"/>
        <w:numPr>
          <w:ilvl w:val="1"/>
          <w:numId w:val="10"/>
        </w:numPr>
        <w:ind w:left="357" w:hanging="357"/>
        <w:rPr>
          <w:rFonts w:cs="Times New Roman"/>
          <w:szCs w:val="26"/>
        </w:rPr>
      </w:pPr>
      <w:bookmarkStart w:id="119" w:name="_Toc184671839"/>
      <w:r>
        <w:rPr>
          <w:rFonts w:cs="Times New Roman"/>
          <w:szCs w:val="26"/>
        </w:rPr>
        <w:lastRenderedPageBreak/>
        <w:t>Mô hình hóa yêu cầu</w:t>
      </w:r>
      <w:bookmarkEnd w:id="119"/>
    </w:p>
    <w:p w14:paraId="373BDA88" w14:textId="14BA510C" w:rsidR="00252775" w:rsidRPr="00D64684" w:rsidRDefault="00252775" w:rsidP="00866B6E">
      <w:pPr>
        <w:pStyle w:val="Heading4"/>
        <w:numPr>
          <w:ilvl w:val="2"/>
          <w:numId w:val="10"/>
        </w:numPr>
        <w:ind w:left="357" w:hanging="357"/>
        <w:rPr>
          <w:rFonts w:cs="Times New Roman"/>
          <w:i w:val="0"/>
          <w:iCs w:val="0"/>
          <w:szCs w:val="26"/>
        </w:rPr>
      </w:pPr>
      <w:bookmarkStart w:id="120" w:name="_Toc139289704"/>
      <w:r w:rsidRPr="00D64684">
        <w:rPr>
          <w:rFonts w:cs="Times New Roman"/>
          <w:i w:val="0"/>
          <w:iCs w:val="0"/>
          <w:szCs w:val="26"/>
        </w:rPr>
        <w:t xml:space="preserve">Use </w:t>
      </w:r>
      <w:r w:rsidR="00783BF4" w:rsidRPr="00D64684">
        <w:rPr>
          <w:rFonts w:cs="Times New Roman"/>
          <w:i w:val="0"/>
          <w:iCs w:val="0"/>
          <w:szCs w:val="26"/>
        </w:rPr>
        <w:t>c</w:t>
      </w:r>
      <w:r w:rsidRPr="00D64684">
        <w:rPr>
          <w:rFonts w:cs="Times New Roman"/>
          <w:i w:val="0"/>
          <w:iCs w:val="0"/>
          <w:szCs w:val="26"/>
        </w:rPr>
        <w:t>ase</w:t>
      </w:r>
      <w:bookmarkEnd w:id="120"/>
      <w:r w:rsidR="002A1536" w:rsidRPr="00D64684">
        <w:rPr>
          <w:rFonts w:cs="Times New Roman"/>
          <w:i w:val="0"/>
          <w:iCs w:val="0"/>
          <w:szCs w:val="26"/>
        </w:rPr>
        <w:t xml:space="preserve"> User</w:t>
      </w:r>
    </w:p>
    <w:p w14:paraId="74BBC38A" w14:textId="3DEA635E" w:rsidR="000817D2" w:rsidRPr="009826CC" w:rsidRDefault="00D7565F" w:rsidP="00C74FC6">
      <w:pPr>
        <w:pStyle w:val="onvn"/>
        <w:ind w:firstLine="0"/>
        <w:rPr>
          <w:szCs w:val="26"/>
        </w:rPr>
      </w:pPr>
      <w:r w:rsidRPr="00D7565F">
        <w:rPr>
          <w:noProof/>
          <w:szCs w:val="26"/>
        </w:rPr>
        <w:drawing>
          <wp:inline distT="0" distB="0" distL="0" distR="0" wp14:anchorId="63F2DA19" wp14:editId="4D650F36">
            <wp:extent cx="5760720" cy="5218430"/>
            <wp:effectExtent l="0" t="0" r="0" b="1270"/>
            <wp:docPr id="160874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7993" name=""/>
                    <pic:cNvPicPr/>
                  </pic:nvPicPr>
                  <pic:blipFill>
                    <a:blip r:embed="rId22"/>
                    <a:stretch>
                      <a:fillRect/>
                    </a:stretch>
                  </pic:blipFill>
                  <pic:spPr>
                    <a:xfrm>
                      <a:off x="0" y="0"/>
                      <a:ext cx="5760720" cy="5218430"/>
                    </a:xfrm>
                    <a:prstGeom prst="rect">
                      <a:avLst/>
                    </a:prstGeom>
                  </pic:spPr>
                </pic:pic>
              </a:graphicData>
            </a:graphic>
          </wp:inline>
        </w:drawing>
      </w:r>
    </w:p>
    <w:p w14:paraId="4D1D87C0" w14:textId="75B89AD8" w:rsidR="00A216F6" w:rsidRPr="00A216F6" w:rsidRDefault="00A216F6" w:rsidP="00A216F6">
      <w:pPr>
        <w:pStyle w:val="Caption"/>
        <w:rPr>
          <w:rFonts w:cs="Times New Roman"/>
          <w:szCs w:val="26"/>
        </w:rPr>
      </w:pPr>
      <w:bookmarkStart w:id="121" w:name="_Toc184671449"/>
      <w:r>
        <w:t xml:space="preserve">Hình </w:t>
      </w:r>
      <w:r w:rsidR="00ED5321">
        <w:fldChar w:fldCharType="begin"/>
      </w:r>
      <w:r w:rsidR="00ED5321">
        <w:instrText xml:space="preserve"> SEQ Hình \* ARABIC </w:instrText>
      </w:r>
      <w:r w:rsidR="00ED5321">
        <w:fldChar w:fldCharType="separate"/>
      </w:r>
      <w:r w:rsidR="00ED5321">
        <w:rPr>
          <w:noProof/>
        </w:rPr>
        <w:t>9</w:t>
      </w:r>
      <w:r w:rsidR="00ED5321">
        <w:fldChar w:fldCharType="end"/>
      </w:r>
      <w:r w:rsidRPr="009826CC">
        <w:rPr>
          <w:rFonts w:cs="Times New Roman"/>
          <w:szCs w:val="26"/>
        </w:rPr>
        <w:t>. Lược đồ Use Case</w:t>
      </w:r>
      <w:r>
        <w:rPr>
          <w:rFonts w:cs="Times New Roman"/>
          <w:szCs w:val="26"/>
        </w:rPr>
        <w:t xml:space="preserve"> User</w:t>
      </w:r>
      <w:bookmarkEnd w:id="121"/>
    </w:p>
    <w:p w14:paraId="15A36206" w14:textId="0BA2BA7E" w:rsidR="00252775" w:rsidRPr="00D64684" w:rsidRDefault="00252775" w:rsidP="00866B6E">
      <w:pPr>
        <w:pStyle w:val="Heading4"/>
        <w:numPr>
          <w:ilvl w:val="2"/>
          <w:numId w:val="10"/>
        </w:numPr>
        <w:ind w:left="357" w:hanging="357"/>
        <w:rPr>
          <w:rFonts w:cs="Times New Roman"/>
          <w:i w:val="0"/>
          <w:iCs w:val="0"/>
          <w:szCs w:val="26"/>
        </w:rPr>
      </w:pPr>
      <w:bookmarkStart w:id="122" w:name="_Toc139289705"/>
      <w:r w:rsidRPr="00D64684">
        <w:rPr>
          <w:rFonts w:cs="Times New Roman"/>
          <w:i w:val="0"/>
          <w:iCs w:val="0"/>
          <w:szCs w:val="26"/>
        </w:rPr>
        <w:t xml:space="preserve">Use </w:t>
      </w:r>
      <w:r w:rsidR="00783BF4" w:rsidRPr="00D64684">
        <w:rPr>
          <w:rFonts w:cs="Times New Roman"/>
          <w:i w:val="0"/>
          <w:iCs w:val="0"/>
          <w:szCs w:val="26"/>
        </w:rPr>
        <w:t>c</w:t>
      </w:r>
      <w:r w:rsidRPr="00D64684">
        <w:rPr>
          <w:rFonts w:cs="Times New Roman"/>
          <w:i w:val="0"/>
          <w:iCs w:val="0"/>
          <w:szCs w:val="26"/>
        </w:rPr>
        <w:t>ase đăng ký</w:t>
      </w:r>
      <w:bookmarkEnd w:id="122"/>
    </w:p>
    <w:p w14:paraId="37F43155" w14:textId="6A2668D6" w:rsidR="00252775" w:rsidRDefault="00471428" w:rsidP="00471428">
      <w:pPr>
        <w:pStyle w:val="Caption"/>
        <w:rPr>
          <w:rFonts w:cs="Times New Roman"/>
          <w:szCs w:val="26"/>
        </w:rPr>
      </w:pPr>
      <w:bookmarkStart w:id="123" w:name="_Toc184661862"/>
      <w:r>
        <w:t xml:space="preserve">Bảng </w:t>
      </w:r>
      <w:r w:rsidR="00AB2FDC">
        <w:fldChar w:fldCharType="begin"/>
      </w:r>
      <w:r w:rsidR="00AB2FDC">
        <w:instrText xml:space="preserve"> SEQ Bảng \* ARABIC </w:instrText>
      </w:r>
      <w:r w:rsidR="00AB2FDC">
        <w:fldChar w:fldCharType="separate"/>
      </w:r>
      <w:r w:rsidR="00AB2FDC">
        <w:rPr>
          <w:noProof/>
        </w:rPr>
        <w:t>1</w:t>
      </w:r>
      <w:r w:rsidR="00AB2FDC">
        <w:fldChar w:fldCharType="end"/>
      </w:r>
      <w:r w:rsidRPr="009826CC">
        <w:rPr>
          <w:rFonts w:cs="Times New Roman"/>
          <w:szCs w:val="26"/>
        </w:rPr>
        <w:t xml:space="preserve">. </w:t>
      </w:r>
      <w:r>
        <w:rPr>
          <w:rFonts w:cs="Times New Roman"/>
          <w:szCs w:val="26"/>
        </w:rPr>
        <w:t>Đặc tả Use case đăng ký</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2151"/>
        <w:gridCol w:w="6750"/>
      </w:tblGrid>
      <w:tr w:rsidR="0078755B" w:rsidRPr="0078755B" w14:paraId="32A3DCF3"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51228"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Use Case ID</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643CD" w14:textId="2100CC4A"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UC</w:t>
            </w:r>
            <w:r>
              <w:rPr>
                <w:rFonts w:ascii="Times New Roman" w:eastAsia="Times New Roman" w:hAnsi="Times New Roman" w:cs="Times New Roman"/>
                <w:color w:val="000000"/>
                <w:kern w:val="0"/>
                <w:sz w:val="26"/>
                <w:szCs w:val="26"/>
                <w14:ligatures w14:val="none"/>
              </w:rPr>
              <w:t xml:space="preserve"> </w:t>
            </w:r>
            <w:r w:rsidRPr="0078755B">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78755B">
              <w:rPr>
                <w:rFonts w:ascii="Times New Roman" w:eastAsia="Times New Roman" w:hAnsi="Times New Roman" w:cs="Times New Roman"/>
                <w:color w:val="000000"/>
                <w:kern w:val="0"/>
                <w:sz w:val="26"/>
                <w:szCs w:val="26"/>
                <w14:ligatures w14:val="none"/>
              </w:rPr>
              <w:t>0</w:t>
            </w:r>
            <w:r>
              <w:rPr>
                <w:rFonts w:ascii="Times New Roman" w:eastAsia="Times New Roman" w:hAnsi="Times New Roman" w:cs="Times New Roman"/>
                <w:color w:val="000000"/>
                <w:kern w:val="0"/>
                <w:sz w:val="26"/>
                <w:szCs w:val="26"/>
                <w14:ligatures w14:val="none"/>
              </w:rPr>
              <w:t>1</w:t>
            </w:r>
          </w:p>
        </w:tc>
      </w:tr>
      <w:tr w:rsidR="0078755B" w:rsidRPr="0078755B" w14:paraId="4E6798B5"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2912"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Use Case Name</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48CBA"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Đăng ký</w:t>
            </w:r>
          </w:p>
        </w:tc>
      </w:tr>
      <w:tr w:rsidR="0078755B" w:rsidRPr="0078755B" w14:paraId="6D95F7A5"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A291F"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Description</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89481"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Cho phép người dùng đăng ký tài khoản sử dụng hệ thống</w:t>
            </w:r>
          </w:p>
        </w:tc>
      </w:tr>
      <w:tr w:rsidR="0078755B" w:rsidRPr="0078755B" w14:paraId="73C0467F"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A6C87"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Actor(s)</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4CFD" w14:textId="37DD29D1" w:rsidR="0078755B" w:rsidRPr="0078755B" w:rsidRDefault="00E969B4" w:rsidP="004C0240">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User</w:t>
            </w:r>
          </w:p>
        </w:tc>
      </w:tr>
      <w:tr w:rsidR="0078755B" w:rsidRPr="0078755B" w14:paraId="778A65E3"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6601"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Priority</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158C"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High</w:t>
            </w:r>
          </w:p>
        </w:tc>
      </w:tr>
      <w:tr w:rsidR="0078755B" w:rsidRPr="0078755B" w14:paraId="067B2530"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3A0FD"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lastRenderedPageBreak/>
              <w:t>Pre-Condition(s)</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3D690"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Người dùng chưa có tài khoản đăng nhập</w:t>
            </w:r>
          </w:p>
        </w:tc>
      </w:tr>
      <w:tr w:rsidR="0078755B" w:rsidRPr="0078755B" w14:paraId="367F6D81"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E51DE"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Post-Condition(s)</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78AAB"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color w:val="000000"/>
                <w:kern w:val="0"/>
                <w:sz w:val="26"/>
                <w:szCs w:val="26"/>
                <w14:ligatures w14:val="none"/>
              </w:rPr>
              <w:t>Người dùng tạo tài khoản thành công</w:t>
            </w:r>
          </w:p>
        </w:tc>
      </w:tr>
      <w:tr w:rsidR="0078755B" w:rsidRPr="0078755B" w14:paraId="4D8AF12E"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8CE39"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Basic Flow</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873EF" w14:textId="0E62FCC4" w:rsidR="00E969B4" w:rsidRDefault="003D0E58"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w:t>
            </w:r>
            <w:r w:rsidR="00E969B4">
              <w:rPr>
                <w:rFonts w:ascii="Times New Roman" w:eastAsia="Times New Roman" w:hAnsi="Times New Roman" w:cs="Times New Roman"/>
                <w:color w:val="000000"/>
                <w:kern w:val="0"/>
                <w:sz w:val="26"/>
                <w:szCs w:val="26"/>
                <w14:ligatures w14:val="none"/>
              </w:rPr>
              <w:t xml:space="preserve"> Người dùng </w:t>
            </w:r>
            <w:r w:rsidR="002278C5">
              <w:rPr>
                <w:rFonts w:ascii="Times New Roman" w:eastAsia="Times New Roman" w:hAnsi="Times New Roman" w:cs="Times New Roman"/>
                <w:color w:val="000000"/>
                <w:kern w:val="0"/>
                <w:sz w:val="26"/>
                <w:szCs w:val="26"/>
                <w14:ligatures w14:val="none"/>
              </w:rPr>
              <w:t>truy cập trang chủ website.</w:t>
            </w:r>
          </w:p>
          <w:p w14:paraId="6D434E5A" w14:textId="44020532" w:rsidR="0078755B" w:rsidRDefault="00E969B4"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2.</w:t>
            </w:r>
            <w:r w:rsidR="0078755B" w:rsidRPr="0078755B">
              <w:rPr>
                <w:rFonts w:ascii="Times New Roman" w:eastAsia="Times New Roman" w:hAnsi="Times New Roman" w:cs="Times New Roman"/>
                <w:color w:val="000000"/>
                <w:kern w:val="0"/>
                <w:sz w:val="26"/>
                <w:szCs w:val="26"/>
                <w14:ligatures w14:val="none"/>
              </w:rPr>
              <w:t xml:space="preserve"> </w:t>
            </w:r>
            <w:r w:rsidR="002A1536">
              <w:rPr>
                <w:rFonts w:ascii="Times New Roman" w:eastAsia="Times New Roman" w:hAnsi="Times New Roman" w:cs="Times New Roman"/>
                <w:color w:val="000000"/>
                <w:kern w:val="0"/>
                <w:sz w:val="26"/>
                <w:szCs w:val="26"/>
                <w14:ligatures w14:val="none"/>
              </w:rPr>
              <w:t>Chọn nút “Sign up” ở trên thanh điều hướng của trang web</w:t>
            </w:r>
            <w:r w:rsidR="0078755B" w:rsidRPr="0078755B">
              <w:rPr>
                <w:rFonts w:ascii="Times New Roman" w:eastAsia="Times New Roman" w:hAnsi="Times New Roman" w:cs="Times New Roman"/>
                <w:color w:val="000000"/>
                <w:kern w:val="0"/>
                <w:sz w:val="26"/>
                <w:szCs w:val="26"/>
                <w14:ligatures w14:val="none"/>
              </w:rPr>
              <w:t>.</w:t>
            </w:r>
          </w:p>
          <w:p w14:paraId="420152F1" w14:textId="51AD3D4B" w:rsidR="0078755B"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w:t>
            </w:r>
            <w:r w:rsidR="0078755B">
              <w:rPr>
                <w:rFonts w:ascii="Times New Roman" w:eastAsia="Times New Roman" w:hAnsi="Times New Roman" w:cs="Times New Roman"/>
                <w:color w:val="000000"/>
                <w:kern w:val="0"/>
                <w:sz w:val="26"/>
                <w:szCs w:val="26"/>
                <w14:ligatures w14:val="none"/>
              </w:rPr>
              <w:t xml:space="preserve">. </w:t>
            </w:r>
            <w:r w:rsidR="0078755B" w:rsidRPr="0078755B">
              <w:rPr>
                <w:rFonts w:ascii="Times New Roman" w:eastAsia="Times New Roman" w:hAnsi="Times New Roman" w:cs="Times New Roman"/>
                <w:color w:val="000000"/>
                <w:kern w:val="0"/>
                <w:sz w:val="26"/>
                <w:szCs w:val="26"/>
                <w14:ligatures w14:val="none"/>
              </w:rPr>
              <w:t>Hệ thống chuyển sang trang đăng ký.</w:t>
            </w:r>
          </w:p>
          <w:p w14:paraId="26887EE8" w14:textId="10C3F81B" w:rsidR="0078755B"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4</w:t>
            </w:r>
            <w:r w:rsidR="0078755B">
              <w:rPr>
                <w:rFonts w:ascii="Times New Roman" w:eastAsia="Times New Roman" w:hAnsi="Times New Roman" w:cs="Times New Roman"/>
                <w:color w:val="000000"/>
                <w:kern w:val="0"/>
                <w:sz w:val="26"/>
                <w:szCs w:val="26"/>
                <w14:ligatures w14:val="none"/>
              </w:rPr>
              <w:t xml:space="preserve">. </w:t>
            </w:r>
            <w:r w:rsidR="0078755B" w:rsidRPr="0078755B">
              <w:rPr>
                <w:rFonts w:ascii="Times New Roman" w:eastAsia="Times New Roman" w:hAnsi="Times New Roman" w:cs="Times New Roman"/>
                <w:color w:val="000000"/>
                <w:kern w:val="0"/>
                <w:sz w:val="26"/>
                <w:szCs w:val="26"/>
                <w14:ligatures w14:val="none"/>
              </w:rPr>
              <w:t>Người dùng nhập đầy đủ các thông yêu cầu.</w:t>
            </w:r>
          </w:p>
          <w:p w14:paraId="0B041A87" w14:textId="5EC2F1F1" w:rsidR="0078755B"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5</w:t>
            </w:r>
            <w:r w:rsidR="0078755B">
              <w:rPr>
                <w:rFonts w:ascii="Times New Roman" w:eastAsia="Times New Roman" w:hAnsi="Times New Roman" w:cs="Times New Roman"/>
                <w:color w:val="000000"/>
                <w:kern w:val="0"/>
                <w:sz w:val="26"/>
                <w:szCs w:val="26"/>
                <w14:ligatures w14:val="none"/>
              </w:rPr>
              <w:t xml:space="preserve">. </w:t>
            </w:r>
            <w:r w:rsidR="0078755B" w:rsidRPr="0078755B">
              <w:rPr>
                <w:rFonts w:ascii="Times New Roman" w:eastAsia="Times New Roman" w:hAnsi="Times New Roman" w:cs="Times New Roman"/>
                <w:color w:val="000000"/>
                <w:kern w:val="0"/>
                <w:sz w:val="26"/>
                <w:szCs w:val="26"/>
                <w14:ligatures w14:val="none"/>
              </w:rPr>
              <w:t>Người dùng nhấn nút “</w:t>
            </w:r>
            <w:r>
              <w:rPr>
                <w:rFonts w:ascii="Times New Roman" w:eastAsia="Times New Roman" w:hAnsi="Times New Roman" w:cs="Times New Roman"/>
                <w:color w:val="000000"/>
                <w:kern w:val="0"/>
                <w:sz w:val="26"/>
                <w:szCs w:val="26"/>
                <w14:ligatures w14:val="none"/>
              </w:rPr>
              <w:t>Sign up</w:t>
            </w:r>
            <w:r w:rsidR="0078755B" w:rsidRPr="0078755B">
              <w:rPr>
                <w:rFonts w:ascii="Times New Roman" w:eastAsia="Times New Roman" w:hAnsi="Times New Roman" w:cs="Times New Roman"/>
                <w:color w:val="000000"/>
                <w:kern w:val="0"/>
                <w:sz w:val="26"/>
                <w:szCs w:val="26"/>
                <w14:ligatures w14:val="none"/>
              </w:rPr>
              <w:t>”.</w:t>
            </w:r>
          </w:p>
          <w:p w14:paraId="1FFCC5D2" w14:textId="679C27AC" w:rsidR="0078755B" w:rsidRDefault="002A1536" w:rsidP="002F5CB8">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w:t>
            </w:r>
            <w:r w:rsidR="0078755B">
              <w:rPr>
                <w:rFonts w:ascii="Times New Roman" w:eastAsia="Times New Roman" w:hAnsi="Times New Roman" w:cs="Times New Roman"/>
                <w:color w:val="000000"/>
                <w:kern w:val="0"/>
                <w:sz w:val="26"/>
                <w:szCs w:val="26"/>
                <w14:ligatures w14:val="none"/>
              </w:rPr>
              <w:t xml:space="preserve">. </w:t>
            </w:r>
            <w:r w:rsidR="0078755B" w:rsidRPr="0078755B">
              <w:rPr>
                <w:rFonts w:ascii="Times New Roman" w:eastAsia="Times New Roman" w:hAnsi="Times New Roman" w:cs="Times New Roman"/>
                <w:color w:val="000000"/>
                <w:kern w:val="0"/>
                <w:sz w:val="26"/>
                <w:szCs w:val="26"/>
                <w14:ligatures w14:val="none"/>
              </w:rPr>
              <w:t>Hệ thống kiểm tra thông tin người dùng hợp lệ</w:t>
            </w:r>
            <w:r w:rsidR="002F5CB8">
              <w:rPr>
                <w:rFonts w:ascii="Times New Roman" w:eastAsia="Times New Roman" w:hAnsi="Times New Roman" w:cs="Times New Roman"/>
                <w:color w:val="000000"/>
                <w:kern w:val="0"/>
                <w:sz w:val="26"/>
                <w:szCs w:val="26"/>
                <w14:ligatures w14:val="none"/>
              </w:rPr>
              <w:t xml:space="preserve"> và</w:t>
            </w:r>
            <w:r w:rsidR="0078755B" w:rsidRPr="0078755B">
              <w:rPr>
                <w:rFonts w:ascii="Times New Roman" w:eastAsia="Times New Roman" w:hAnsi="Times New Roman" w:cs="Times New Roman"/>
                <w:color w:val="000000"/>
                <w:kern w:val="0"/>
                <w:sz w:val="26"/>
                <w:szCs w:val="26"/>
                <w14:ligatures w14:val="none"/>
              </w:rPr>
              <w:t xml:space="preserve"> tạo tài khoản</w:t>
            </w:r>
          </w:p>
          <w:p w14:paraId="61071C76" w14:textId="72661CDE" w:rsidR="0078755B"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7</w:t>
            </w:r>
            <w:r w:rsidR="0078755B">
              <w:rPr>
                <w:rFonts w:ascii="Times New Roman" w:eastAsia="Times New Roman" w:hAnsi="Times New Roman" w:cs="Times New Roman"/>
                <w:color w:val="000000"/>
                <w:kern w:val="0"/>
                <w:sz w:val="26"/>
                <w:szCs w:val="26"/>
                <w14:ligatures w14:val="none"/>
              </w:rPr>
              <w:t xml:space="preserve">. </w:t>
            </w:r>
            <w:r w:rsidR="0078755B" w:rsidRPr="0078755B">
              <w:rPr>
                <w:rFonts w:ascii="Times New Roman" w:eastAsia="Times New Roman" w:hAnsi="Times New Roman" w:cs="Times New Roman"/>
                <w:color w:val="000000"/>
                <w:kern w:val="0"/>
                <w:sz w:val="26"/>
                <w:szCs w:val="26"/>
                <w14:ligatures w14:val="none"/>
              </w:rPr>
              <w:t>Hệ</w:t>
            </w:r>
            <w:r w:rsidR="002F5CB8">
              <w:rPr>
                <w:rFonts w:ascii="Times New Roman" w:eastAsia="Times New Roman" w:hAnsi="Times New Roman" w:cs="Times New Roman"/>
                <w:color w:val="000000"/>
                <w:kern w:val="0"/>
                <w:sz w:val="26"/>
                <w:szCs w:val="26"/>
                <w14:ligatures w14:val="none"/>
              </w:rPr>
              <w:t xml:space="preserve"> thống chuyển qua trang nhập mã kích hoạt</w:t>
            </w:r>
          </w:p>
          <w:p w14:paraId="6FF07CBD" w14:textId="72A424AA" w:rsidR="002F5CB8"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8</w:t>
            </w:r>
            <w:r w:rsidR="002F5CB8">
              <w:rPr>
                <w:rFonts w:ascii="Times New Roman" w:eastAsia="Times New Roman" w:hAnsi="Times New Roman" w:cs="Times New Roman"/>
                <w:color w:val="000000"/>
                <w:kern w:val="0"/>
                <w:sz w:val="26"/>
                <w:szCs w:val="26"/>
                <w14:ligatures w14:val="none"/>
              </w:rPr>
              <w:t>. Người dùng nhập mã kích hoạt nhận được từ email và nhấn xác nhận.</w:t>
            </w:r>
          </w:p>
          <w:p w14:paraId="77748E7B" w14:textId="1FEFDC0C" w:rsidR="002F5CB8" w:rsidRPr="0078755B" w:rsidRDefault="002A1536" w:rsidP="004C0240">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9</w:t>
            </w:r>
            <w:r w:rsidR="002F5CB8">
              <w:rPr>
                <w:rFonts w:ascii="Times New Roman" w:eastAsia="Times New Roman" w:hAnsi="Times New Roman" w:cs="Times New Roman"/>
                <w:color w:val="000000"/>
                <w:kern w:val="0"/>
                <w:sz w:val="26"/>
                <w:szCs w:val="26"/>
                <w14:ligatures w14:val="none"/>
              </w:rPr>
              <w:t xml:space="preserve">. Hệ thống kiểm tra mã kích hoạt và thông báo tài khoản đăng ký thành công, chuyển về trang </w:t>
            </w:r>
            <w:r w:rsidR="00891C77">
              <w:rPr>
                <w:rFonts w:ascii="Times New Roman" w:eastAsia="Times New Roman" w:hAnsi="Times New Roman" w:cs="Times New Roman"/>
                <w:color w:val="000000"/>
                <w:kern w:val="0"/>
                <w:sz w:val="26"/>
                <w:szCs w:val="26"/>
                <w14:ligatures w14:val="none"/>
              </w:rPr>
              <w:t>chủ</w:t>
            </w:r>
          </w:p>
        </w:tc>
      </w:tr>
      <w:tr w:rsidR="0078755B" w:rsidRPr="0078755B" w14:paraId="3D6846B5"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4C26"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Alternate Flow(s)</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30DD" w14:textId="2973BD14"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p>
        </w:tc>
      </w:tr>
      <w:tr w:rsidR="0078755B" w:rsidRPr="0078755B" w14:paraId="27134A5C" w14:textId="77777777" w:rsidTr="003D0E58">
        <w:tc>
          <w:tcPr>
            <w:tcW w:w="2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D5EF9" w14:textId="77777777" w:rsidR="0078755B" w:rsidRPr="0078755B" w:rsidRDefault="0078755B" w:rsidP="004C0240">
            <w:pPr>
              <w:spacing w:after="0" w:line="360" w:lineRule="auto"/>
              <w:jc w:val="both"/>
              <w:rPr>
                <w:rFonts w:ascii="Times New Roman" w:eastAsia="Times New Roman" w:hAnsi="Times New Roman" w:cs="Times New Roman"/>
                <w:kern w:val="0"/>
                <w:sz w:val="24"/>
                <w:szCs w:val="24"/>
                <w14:ligatures w14:val="none"/>
              </w:rPr>
            </w:pPr>
            <w:r w:rsidRPr="0078755B">
              <w:rPr>
                <w:rFonts w:ascii="Times New Roman" w:eastAsia="Times New Roman" w:hAnsi="Times New Roman" w:cs="Times New Roman"/>
                <w:b/>
                <w:bCs/>
                <w:color w:val="000000"/>
                <w:kern w:val="0"/>
                <w:sz w:val="26"/>
                <w:szCs w:val="26"/>
                <w14:ligatures w14:val="none"/>
              </w:rPr>
              <w:t>Exception Flow(s)</w:t>
            </w:r>
          </w:p>
        </w:tc>
        <w:tc>
          <w:tcPr>
            <w:tcW w:w="6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D04FB" w14:textId="5364EBFD" w:rsidR="0078755B" w:rsidRDefault="002A1536" w:rsidP="004C0240">
            <w:pPr>
              <w:spacing w:after="0" w:line="360" w:lineRule="auto"/>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w:t>
            </w:r>
            <w:r w:rsidR="0078755B" w:rsidRPr="0078755B">
              <w:rPr>
                <w:rFonts w:ascii="Times New Roman" w:eastAsia="Times New Roman" w:hAnsi="Times New Roman" w:cs="Times New Roman"/>
                <w:color w:val="000000"/>
                <w:kern w:val="0"/>
                <w:sz w:val="26"/>
                <w:szCs w:val="26"/>
                <w14:ligatures w14:val="none"/>
              </w:rPr>
              <w:t>. Hệ thống kiểm tra thông tin người dùng không hợp lệ và hiển thị thông báo cho người dùng.</w:t>
            </w:r>
            <w:r w:rsidR="002F5CB8">
              <w:rPr>
                <w:rFonts w:ascii="Times New Roman" w:eastAsia="Times New Roman" w:hAnsi="Times New Roman" w:cs="Times New Roman"/>
                <w:color w:val="000000"/>
                <w:kern w:val="0"/>
                <w:sz w:val="26"/>
                <w:szCs w:val="26"/>
                <w14:ligatures w14:val="none"/>
              </w:rPr>
              <w:t xml:space="preserve"> Quay lại bước 4.</w:t>
            </w:r>
          </w:p>
          <w:p w14:paraId="4957E2CC" w14:textId="77777777" w:rsidR="002F5CB8" w:rsidRPr="00E3426C" w:rsidRDefault="002F5CB8" w:rsidP="004C0240">
            <w:pPr>
              <w:spacing w:after="0" w:line="360" w:lineRule="auto"/>
              <w:jc w:val="both"/>
              <w:rPr>
                <w:rFonts w:ascii="Times New Roman" w:eastAsia="Times New Roman" w:hAnsi="Times New Roman" w:cs="Times New Roman"/>
                <w:kern w:val="0"/>
                <w:sz w:val="26"/>
                <w:szCs w:val="26"/>
                <w14:ligatures w14:val="none"/>
              </w:rPr>
            </w:pPr>
          </w:p>
          <w:p w14:paraId="4C3EFA40" w14:textId="600498C3" w:rsidR="002F5CB8" w:rsidRPr="002F5CB8" w:rsidRDefault="002F5CB8" w:rsidP="004C0240">
            <w:pPr>
              <w:spacing w:after="0" w:line="360" w:lineRule="auto"/>
              <w:jc w:val="both"/>
              <w:rPr>
                <w:rFonts w:ascii="Times New Roman" w:eastAsia="Times New Roman" w:hAnsi="Times New Roman" w:cs="Times New Roman"/>
                <w:kern w:val="0"/>
                <w:sz w:val="26"/>
                <w:szCs w:val="26"/>
                <w14:ligatures w14:val="none"/>
              </w:rPr>
            </w:pPr>
            <w:r w:rsidRPr="002F5CB8">
              <w:rPr>
                <w:rFonts w:ascii="Times New Roman" w:eastAsia="Times New Roman" w:hAnsi="Times New Roman" w:cs="Times New Roman"/>
                <w:kern w:val="0"/>
                <w:sz w:val="26"/>
                <w:szCs w:val="26"/>
                <w14:ligatures w14:val="none"/>
              </w:rPr>
              <w:t>8. Mã kích hoạt không hợp lệ, hệ thống thông báo lỗi và cho người dùng nhập lại.</w:t>
            </w:r>
          </w:p>
        </w:tc>
      </w:tr>
    </w:tbl>
    <w:p w14:paraId="704F6EBC" w14:textId="77777777" w:rsidR="0078755B" w:rsidRPr="0078755B" w:rsidRDefault="0078755B" w:rsidP="0078755B">
      <w:pPr>
        <w:rPr>
          <w:lang w:val="en-GB"/>
        </w:rPr>
      </w:pPr>
    </w:p>
    <w:p w14:paraId="35F61E76" w14:textId="12CAF479" w:rsidR="00252775" w:rsidRPr="00D64684" w:rsidRDefault="00252775" w:rsidP="00866B6E">
      <w:pPr>
        <w:pStyle w:val="Heading4"/>
        <w:numPr>
          <w:ilvl w:val="2"/>
          <w:numId w:val="10"/>
        </w:numPr>
        <w:ind w:left="357" w:hanging="357"/>
        <w:rPr>
          <w:rFonts w:cs="Times New Roman"/>
          <w:i w:val="0"/>
          <w:iCs w:val="0"/>
          <w:szCs w:val="26"/>
        </w:rPr>
      </w:pPr>
      <w:bookmarkStart w:id="124" w:name="_Toc139289706"/>
      <w:bookmarkStart w:id="125" w:name="_Toc138942459"/>
      <w:r w:rsidRPr="00D64684">
        <w:rPr>
          <w:rFonts w:cs="Times New Roman"/>
          <w:i w:val="0"/>
          <w:iCs w:val="0"/>
          <w:szCs w:val="26"/>
        </w:rPr>
        <w:t xml:space="preserve">Use </w:t>
      </w:r>
      <w:r w:rsidR="003D0E58" w:rsidRPr="00D64684">
        <w:rPr>
          <w:rFonts w:cs="Times New Roman"/>
          <w:i w:val="0"/>
          <w:iCs w:val="0"/>
          <w:szCs w:val="26"/>
        </w:rPr>
        <w:t>c</w:t>
      </w:r>
      <w:r w:rsidRPr="00D64684">
        <w:rPr>
          <w:rFonts w:cs="Times New Roman"/>
          <w:i w:val="0"/>
          <w:iCs w:val="0"/>
          <w:szCs w:val="26"/>
        </w:rPr>
        <w:t>ase đăng nhập</w:t>
      </w:r>
      <w:bookmarkEnd w:id="124"/>
    </w:p>
    <w:p w14:paraId="3DFB5827" w14:textId="630341FC" w:rsidR="00252775" w:rsidRDefault="00252775" w:rsidP="00C74FC6">
      <w:pPr>
        <w:pStyle w:val="Caption"/>
        <w:rPr>
          <w:rFonts w:cs="Times New Roman"/>
          <w:szCs w:val="26"/>
        </w:rPr>
      </w:pPr>
      <w:bookmarkStart w:id="126" w:name="_Toc139288118"/>
      <w:bookmarkStart w:id="127" w:name="_Toc154326505"/>
      <w:bookmarkStart w:id="128" w:name="_Toc154432031"/>
      <w:bookmarkStart w:id="129" w:name="_Toc154432718"/>
      <w:bookmarkStart w:id="130" w:name="_Toc154432853"/>
      <w:bookmarkStart w:id="131" w:name="_Toc154432941"/>
      <w:bookmarkStart w:id="132" w:name="_Toc184661863"/>
      <w:r w:rsidRPr="009826CC">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2</w:t>
      </w:r>
      <w:r w:rsidR="00AB2FDC">
        <w:rPr>
          <w:rFonts w:cs="Times New Roman"/>
          <w:szCs w:val="26"/>
        </w:rPr>
        <w:fldChar w:fldCharType="end"/>
      </w:r>
      <w:r w:rsidRPr="009826CC">
        <w:rPr>
          <w:rFonts w:cs="Times New Roman"/>
          <w:szCs w:val="26"/>
        </w:rPr>
        <w:t xml:space="preserve">. </w:t>
      </w:r>
      <w:r w:rsidR="003D0E58">
        <w:rPr>
          <w:rFonts w:cs="Times New Roman"/>
          <w:szCs w:val="26"/>
        </w:rPr>
        <w:t>Đặc tả</w:t>
      </w:r>
      <w:r w:rsidRPr="009826CC">
        <w:rPr>
          <w:rFonts w:cs="Times New Roman"/>
          <w:szCs w:val="26"/>
        </w:rPr>
        <w:t xml:space="preserve"> Use </w:t>
      </w:r>
      <w:r w:rsidR="003D0E58">
        <w:rPr>
          <w:rFonts w:cs="Times New Roman"/>
          <w:szCs w:val="26"/>
        </w:rPr>
        <w:t>c</w:t>
      </w:r>
      <w:r w:rsidRPr="009826CC">
        <w:rPr>
          <w:rFonts w:cs="Times New Roman"/>
          <w:szCs w:val="26"/>
        </w:rPr>
        <w:t>ase đăng nhập</w:t>
      </w:r>
      <w:bookmarkEnd w:id="126"/>
      <w:bookmarkEnd w:id="127"/>
      <w:bookmarkEnd w:id="128"/>
      <w:bookmarkEnd w:id="129"/>
      <w:bookmarkEnd w:id="130"/>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3D0E58" w:rsidRPr="003D0E58" w14:paraId="2CCDCFEA"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A6628"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DC865" w14:textId="3D993A33"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UC</w:t>
            </w:r>
            <w:r>
              <w:rPr>
                <w:rFonts w:ascii="Times New Roman" w:eastAsia="Times New Roman" w:hAnsi="Times New Roman" w:cs="Times New Roman"/>
                <w:color w:val="000000"/>
                <w:kern w:val="0"/>
                <w:sz w:val="26"/>
                <w:szCs w:val="26"/>
                <w14:ligatures w14:val="none"/>
              </w:rPr>
              <w:t xml:space="preserve"> </w:t>
            </w:r>
            <w:r w:rsidRPr="003D0E58">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3D0E58">
              <w:rPr>
                <w:rFonts w:ascii="Times New Roman" w:eastAsia="Times New Roman" w:hAnsi="Times New Roman" w:cs="Times New Roman"/>
                <w:color w:val="000000"/>
                <w:kern w:val="0"/>
                <w:sz w:val="26"/>
                <w:szCs w:val="26"/>
                <w14:ligatures w14:val="none"/>
              </w:rPr>
              <w:t>0</w:t>
            </w:r>
            <w:r>
              <w:rPr>
                <w:rFonts w:ascii="Times New Roman" w:eastAsia="Times New Roman" w:hAnsi="Times New Roman" w:cs="Times New Roman"/>
                <w:color w:val="000000"/>
                <w:kern w:val="0"/>
                <w:sz w:val="26"/>
                <w:szCs w:val="26"/>
                <w14:ligatures w14:val="none"/>
              </w:rPr>
              <w:t>2</w:t>
            </w:r>
          </w:p>
        </w:tc>
      </w:tr>
      <w:tr w:rsidR="003D0E58" w:rsidRPr="003D0E58" w14:paraId="2CF9EB97"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E1C59"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26218"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Đăng nhập</w:t>
            </w:r>
          </w:p>
        </w:tc>
      </w:tr>
      <w:tr w:rsidR="003D0E58" w:rsidRPr="003D0E58" w14:paraId="7392592C"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FD487"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FC42"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Cho phép người dùng đăng nhập vào hệ thống</w:t>
            </w:r>
          </w:p>
        </w:tc>
      </w:tr>
      <w:tr w:rsidR="003D0E58" w:rsidRPr="003D0E58" w14:paraId="29160E1F"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3EE16"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9AA3" w14:textId="72CF1AD1" w:rsidR="003D0E58" w:rsidRPr="003D0E58" w:rsidRDefault="00114DC3" w:rsidP="004C0240">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6"/>
                <w:szCs w:val="26"/>
                <w14:ligatures w14:val="none"/>
              </w:rPr>
              <w:t>User</w:t>
            </w:r>
            <w:r w:rsidR="00BD1DC5">
              <w:rPr>
                <w:rFonts w:ascii="Times New Roman" w:eastAsia="Times New Roman" w:hAnsi="Times New Roman" w:cs="Times New Roman"/>
                <w:color w:val="000000"/>
                <w:kern w:val="0"/>
                <w:sz w:val="26"/>
                <w:szCs w:val="26"/>
                <w14:ligatures w14:val="none"/>
              </w:rPr>
              <w:t>/Admin</w:t>
            </w:r>
          </w:p>
        </w:tc>
      </w:tr>
      <w:tr w:rsidR="003D0E58" w:rsidRPr="003D0E58" w14:paraId="4CE9C4B0"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89DC"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lastRenderedPageBreak/>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DAB85"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High</w:t>
            </w:r>
          </w:p>
        </w:tc>
      </w:tr>
      <w:tr w:rsidR="003D0E58" w:rsidRPr="003D0E58" w14:paraId="0C2DE21D"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B76B2"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54D94"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Người dùng đã có tài khoản đăng nhập</w:t>
            </w:r>
          </w:p>
        </w:tc>
      </w:tr>
      <w:tr w:rsidR="003D0E58" w:rsidRPr="003D0E58" w14:paraId="0AB31037"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8209E"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82794"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color w:val="000000"/>
                <w:kern w:val="0"/>
                <w:sz w:val="26"/>
                <w:szCs w:val="26"/>
                <w14:ligatures w14:val="none"/>
              </w:rPr>
              <w:t>Người dùng đăng nhập thành công vào hệ thống</w:t>
            </w:r>
          </w:p>
        </w:tc>
      </w:tr>
      <w:tr w:rsidR="003D0E58" w:rsidRPr="003D0E58" w14:paraId="267E5405"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D158"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7064" w14:textId="09A8647E" w:rsidR="00BD1DC5" w:rsidRDefault="00BD1DC5" w:rsidP="00E3426C">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 Người dùng nhấn vào nút “Log in” ở trên thanh điều hướng của trang web</w:t>
            </w:r>
          </w:p>
          <w:p w14:paraId="5C39E074" w14:textId="4D860467" w:rsidR="003D0E58" w:rsidRPr="003D0E58" w:rsidRDefault="00BD1DC5" w:rsidP="00E3426C">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2</w:t>
            </w:r>
            <w:r w:rsidR="003D0E58" w:rsidRPr="003D0E58">
              <w:rPr>
                <w:rFonts w:ascii="Times New Roman" w:eastAsia="Times New Roman" w:hAnsi="Times New Roman" w:cs="Times New Roman"/>
                <w:color w:val="000000"/>
                <w:kern w:val="0"/>
                <w:sz w:val="26"/>
                <w:szCs w:val="26"/>
                <w14:ligatures w14:val="none"/>
              </w:rPr>
              <w:t xml:space="preserve">. Người dùng nhập </w:t>
            </w:r>
            <w:r>
              <w:rPr>
                <w:rFonts w:ascii="Times New Roman" w:eastAsia="Times New Roman" w:hAnsi="Times New Roman" w:cs="Times New Roman"/>
                <w:color w:val="000000"/>
                <w:kern w:val="0"/>
                <w:sz w:val="26"/>
                <w:szCs w:val="26"/>
                <w14:ligatures w14:val="none"/>
              </w:rPr>
              <w:t xml:space="preserve">email </w:t>
            </w:r>
            <w:r w:rsidR="003D0E58" w:rsidRPr="003D0E58">
              <w:rPr>
                <w:rFonts w:ascii="Times New Roman" w:eastAsia="Times New Roman" w:hAnsi="Times New Roman" w:cs="Times New Roman"/>
                <w:color w:val="000000"/>
                <w:kern w:val="0"/>
                <w:sz w:val="26"/>
                <w:szCs w:val="26"/>
                <w14:ligatures w14:val="none"/>
              </w:rPr>
              <w:t xml:space="preserve"> và mật khẩu.</w:t>
            </w:r>
          </w:p>
          <w:p w14:paraId="4ECF045B" w14:textId="4A21234F" w:rsidR="003D0E58" w:rsidRPr="003D0E58" w:rsidRDefault="00BD1DC5" w:rsidP="00E3426C">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w:t>
            </w:r>
            <w:r w:rsidR="003D0E58" w:rsidRPr="003D0E58">
              <w:rPr>
                <w:rFonts w:ascii="Times New Roman" w:eastAsia="Times New Roman" w:hAnsi="Times New Roman" w:cs="Times New Roman"/>
                <w:color w:val="000000"/>
                <w:kern w:val="0"/>
                <w:sz w:val="26"/>
                <w:szCs w:val="26"/>
                <w14:ligatures w14:val="none"/>
              </w:rPr>
              <w:t>. Người dùng nhấn nút “</w:t>
            </w:r>
            <w:r>
              <w:rPr>
                <w:rFonts w:ascii="Times New Roman" w:eastAsia="Times New Roman" w:hAnsi="Times New Roman" w:cs="Times New Roman"/>
                <w:color w:val="000000"/>
                <w:kern w:val="0"/>
                <w:sz w:val="26"/>
                <w:szCs w:val="26"/>
                <w14:ligatures w14:val="none"/>
              </w:rPr>
              <w:t>Sign in</w:t>
            </w:r>
            <w:r w:rsidR="003D0E58" w:rsidRPr="003D0E58">
              <w:rPr>
                <w:rFonts w:ascii="Times New Roman" w:eastAsia="Times New Roman" w:hAnsi="Times New Roman" w:cs="Times New Roman"/>
                <w:color w:val="000000"/>
                <w:kern w:val="0"/>
                <w:sz w:val="26"/>
                <w:szCs w:val="26"/>
                <w14:ligatures w14:val="none"/>
              </w:rPr>
              <w:t>”.</w:t>
            </w:r>
          </w:p>
          <w:p w14:paraId="3A84E27C" w14:textId="289C3AC5" w:rsidR="003D0E58" w:rsidRPr="003D0E58" w:rsidRDefault="00BD1DC5" w:rsidP="00E3426C">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4</w:t>
            </w:r>
            <w:r w:rsidR="003D0E58" w:rsidRPr="003D0E58">
              <w:rPr>
                <w:rFonts w:ascii="Times New Roman" w:eastAsia="Times New Roman" w:hAnsi="Times New Roman" w:cs="Times New Roman"/>
                <w:color w:val="000000"/>
                <w:kern w:val="0"/>
                <w:sz w:val="26"/>
                <w:szCs w:val="26"/>
                <w14:ligatures w14:val="none"/>
              </w:rPr>
              <w:t xml:space="preserve">. Hệ thống xác thực người dùng </w:t>
            </w:r>
            <w:r w:rsidR="00E3426C">
              <w:rPr>
                <w:rFonts w:ascii="Times New Roman" w:eastAsia="Times New Roman" w:hAnsi="Times New Roman" w:cs="Times New Roman"/>
                <w:color w:val="000000"/>
                <w:kern w:val="0"/>
                <w:sz w:val="26"/>
                <w:szCs w:val="26"/>
                <w14:ligatures w14:val="none"/>
              </w:rPr>
              <w:t>và</w:t>
            </w:r>
            <w:r w:rsidR="003D0E58" w:rsidRPr="003D0E58">
              <w:rPr>
                <w:rFonts w:ascii="Times New Roman" w:eastAsia="Times New Roman" w:hAnsi="Times New Roman" w:cs="Times New Roman"/>
                <w:color w:val="000000"/>
                <w:kern w:val="0"/>
                <w:sz w:val="26"/>
                <w:szCs w:val="26"/>
                <w14:ligatures w14:val="none"/>
              </w:rPr>
              <w:t xml:space="preserve"> chuyển hướng đến trang tương ứng dựa vào </w:t>
            </w:r>
            <w:r w:rsidR="00E3426C">
              <w:rPr>
                <w:rFonts w:ascii="Times New Roman" w:eastAsia="Times New Roman" w:hAnsi="Times New Roman" w:cs="Times New Roman"/>
                <w:color w:val="000000"/>
                <w:kern w:val="0"/>
                <w:sz w:val="26"/>
                <w:szCs w:val="26"/>
                <w14:ligatures w14:val="none"/>
              </w:rPr>
              <w:t>vai trò người dùng</w:t>
            </w:r>
            <w:r w:rsidR="00F266BD">
              <w:rPr>
                <w:rFonts w:ascii="Times New Roman" w:eastAsia="Times New Roman" w:hAnsi="Times New Roman" w:cs="Times New Roman"/>
                <w:color w:val="000000"/>
                <w:kern w:val="0"/>
                <w:sz w:val="26"/>
                <w:szCs w:val="26"/>
                <w14:ligatures w14:val="none"/>
              </w:rPr>
              <w:t>.</w:t>
            </w:r>
          </w:p>
          <w:p w14:paraId="09C35AC8" w14:textId="6C67A18D" w:rsidR="003D0E58" w:rsidRPr="003D0E58" w:rsidRDefault="00BD1DC5" w:rsidP="00E3426C">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5</w:t>
            </w:r>
            <w:r w:rsidR="003D0E58" w:rsidRPr="003D0E58">
              <w:rPr>
                <w:rFonts w:ascii="Times New Roman" w:eastAsia="Times New Roman" w:hAnsi="Times New Roman" w:cs="Times New Roman"/>
                <w:color w:val="000000"/>
                <w:kern w:val="0"/>
                <w:sz w:val="26"/>
                <w:szCs w:val="26"/>
                <w14:ligatures w14:val="none"/>
              </w:rPr>
              <w:t>. Người dùng đăng nhập thành công vào hệ thống.</w:t>
            </w:r>
          </w:p>
        </w:tc>
      </w:tr>
      <w:tr w:rsidR="003D0E58" w:rsidRPr="003D0E58" w14:paraId="40F756E4"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017B"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15AE" w14:textId="461B1B0A" w:rsidR="003D0E58" w:rsidRPr="00BD1DC5" w:rsidRDefault="00BD1DC5" w:rsidP="00BD1DC5">
            <w:pPr>
              <w:rPr>
                <w:rFonts w:ascii="Times New Roman" w:eastAsia="Times New Roman" w:hAnsi="Times New Roman" w:cs="Times New Roman"/>
                <w:color w:val="000000"/>
                <w:kern w:val="0"/>
                <w:sz w:val="26"/>
                <w:szCs w:val="26"/>
                <w14:ligatures w14:val="none"/>
              </w:rPr>
            </w:pPr>
            <w:r w:rsidRPr="00BD1DC5">
              <w:rPr>
                <w:rFonts w:ascii="Times New Roman" w:eastAsia="Times New Roman" w:hAnsi="Times New Roman" w:cs="Times New Roman"/>
                <w:color w:val="000000"/>
                <w:kern w:val="0"/>
                <w:sz w:val="26"/>
                <w:szCs w:val="26"/>
                <w14:ligatures w14:val="none"/>
              </w:rPr>
              <w:t>2a. Người dùng nhấn nút “Sign in with Google”</w:t>
            </w:r>
          </w:p>
          <w:p w14:paraId="18C7B855" w14:textId="2A640ACC" w:rsidR="00BD1DC5" w:rsidRPr="00BD1DC5" w:rsidRDefault="00BD1DC5" w:rsidP="00BD1DC5">
            <w:pPr>
              <w:rPr>
                <w:rFonts w:ascii="Times New Roman" w:eastAsia="Times New Roman" w:hAnsi="Times New Roman" w:cs="Times New Roman"/>
                <w:kern w:val="0"/>
                <w:sz w:val="24"/>
                <w:szCs w:val="24"/>
                <w14:ligatures w14:val="none"/>
              </w:rPr>
            </w:pPr>
            <w:r w:rsidRPr="00BD1DC5">
              <w:rPr>
                <w:rFonts w:ascii="Times New Roman" w:eastAsia="Times New Roman" w:hAnsi="Times New Roman" w:cs="Times New Roman"/>
                <w:color w:val="000000"/>
                <w:kern w:val="0"/>
                <w:sz w:val="26"/>
                <w:szCs w:val="26"/>
                <w14:ligatures w14:val="none"/>
              </w:rPr>
              <w:t>3a. Người dùng chọn tài khoản Google muốn đăng nhập</w:t>
            </w:r>
          </w:p>
        </w:tc>
      </w:tr>
      <w:tr w:rsidR="003D0E58" w:rsidRPr="003D0E58" w14:paraId="300BE2FE" w14:textId="77777777" w:rsidTr="003D0E58">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3A4" w14:textId="77777777" w:rsidR="003D0E58" w:rsidRPr="003D0E58" w:rsidRDefault="003D0E58" w:rsidP="004C0240">
            <w:pPr>
              <w:spacing w:after="0" w:line="360" w:lineRule="auto"/>
              <w:jc w:val="both"/>
              <w:rPr>
                <w:rFonts w:ascii="Times New Roman" w:eastAsia="Times New Roman" w:hAnsi="Times New Roman" w:cs="Times New Roman"/>
                <w:kern w:val="0"/>
                <w:sz w:val="24"/>
                <w:szCs w:val="24"/>
                <w14:ligatures w14:val="none"/>
              </w:rPr>
            </w:pPr>
            <w:r w:rsidRPr="003D0E58">
              <w:rPr>
                <w:rFonts w:ascii="Times New Roman" w:eastAsia="Times New Roman" w:hAnsi="Times New Roman" w:cs="Times New Roman"/>
                <w:b/>
                <w:bCs/>
                <w:color w:val="000000"/>
                <w:kern w:val="0"/>
                <w:sz w:val="26"/>
                <w:szCs w:val="26"/>
                <w14:ligatures w14:val="none"/>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1372" w14:textId="4198DB24" w:rsidR="00E3426C" w:rsidRPr="003D0E58" w:rsidRDefault="00E3426C" w:rsidP="004C0240">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6"/>
                <w:szCs w:val="26"/>
                <w14:ligatures w14:val="none"/>
              </w:rPr>
              <w:t>3</w:t>
            </w:r>
            <w:r w:rsidR="003D0E58" w:rsidRPr="003D0E58">
              <w:rPr>
                <w:rFonts w:ascii="Times New Roman" w:eastAsia="Times New Roman" w:hAnsi="Times New Roman" w:cs="Times New Roman"/>
                <w:color w:val="000000"/>
                <w:kern w:val="0"/>
                <w:sz w:val="26"/>
                <w:szCs w:val="26"/>
                <w14:ligatures w14:val="none"/>
              </w:rPr>
              <w:t>. Hệ thống xác thực người dùng không chính xác và hiển thị thông báo cho người dùng.</w:t>
            </w:r>
          </w:p>
        </w:tc>
      </w:tr>
    </w:tbl>
    <w:p w14:paraId="51AA3AE0" w14:textId="77777777" w:rsidR="003D0E58" w:rsidRPr="003D0E58" w:rsidRDefault="003D0E58" w:rsidP="003D0E58">
      <w:pPr>
        <w:rPr>
          <w:lang w:val="en-GB"/>
        </w:rPr>
      </w:pPr>
    </w:p>
    <w:p w14:paraId="1364C801" w14:textId="045BC7F5" w:rsidR="005C7455" w:rsidRPr="00D64684" w:rsidRDefault="009C6050" w:rsidP="00866B6E">
      <w:pPr>
        <w:pStyle w:val="Heading4"/>
        <w:numPr>
          <w:ilvl w:val="2"/>
          <w:numId w:val="10"/>
        </w:numPr>
        <w:ind w:left="357" w:hanging="357"/>
        <w:rPr>
          <w:rFonts w:cs="Times New Roman"/>
          <w:i w:val="0"/>
          <w:iCs w:val="0"/>
          <w:szCs w:val="26"/>
        </w:rPr>
      </w:pPr>
      <w:r w:rsidRPr="00D64684">
        <w:rPr>
          <w:rFonts w:cs="Times New Roman"/>
          <w:i w:val="0"/>
          <w:iCs w:val="0"/>
          <w:szCs w:val="26"/>
        </w:rPr>
        <w:t xml:space="preserve">Use case </w:t>
      </w:r>
      <w:r w:rsidR="00A62088" w:rsidRPr="00D64684">
        <w:rPr>
          <w:rFonts w:cs="Times New Roman"/>
          <w:i w:val="0"/>
          <w:iCs w:val="0"/>
          <w:szCs w:val="26"/>
        </w:rPr>
        <w:t>quên</w:t>
      </w:r>
      <w:r w:rsidR="005C7455" w:rsidRPr="00D64684">
        <w:rPr>
          <w:rFonts w:cs="Times New Roman"/>
          <w:i w:val="0"/>
          <w:iCs w:val="0"/>
          <w:szCs w:val="26"/>
        </w:rPr>
        <w:t xml:space="preserve"> mật khẩu</w:t>
      </w:r>
    </w:p>
    <w:p w14:paraId="5D95AEC5" w14:textId="6AF0B706" w:rsidR="005C7455" w:rsidRPr="005C7455" w:rsidRDefault="005C7455" w:rsidP="005C7455">
      <w:pPr>
        <w:pStyle w:val="Caption"/>
      </w:pPr>
      <w:bookmarkStart w:id="133" w:name="_Toc154326506"/>
      <w:bookmarkStart w:id="134" w:name="_Toc154432032"/>
      <w:bookmarkStart w:id="135" w:name="_Toc154432719"/>
      <w:bookmarkStart w:id="136" w:name="_Toc154432854"/>
      <w:bookmarkStart w:id="137" w:name="_Toc154432942"/>
      <w:bookmarkStart w:id="138" w:name="_Toc184661864"/>
      <w:r>
        <w:t xml:space="preserve">Bảng </w:t>
      </w:r>
      <w:r w:rsidR="00AB2FDC">
        <w:fldChar w:fldCharType="begin"/>
      </w:r>
      <w:r w:rsidR="00AB2FDC">
        <w:instrText xml:space="preserve"> SEQ Bảng \* ARABIC </w:instrText>
      </w:r>
      <w:r w:rsidR="00AB2FDC">
        <w:fldChar w:fldCharType="separate"/>
      </w:r>
      <w:r w:rsidR="00AB2FDC">
        <w:rPr>
          <w:noProof/>
        </w:rPr>
        <w:t>3</w:t>
      </w:r>
      <w:r w:rsidR="00AB2FDC">
        <w:fldChar w:fldCharType="end"/>
      </w:r>
      <w:r>
        <w:t xml:space="preserve">. Đặc tả Use case </w:t>
      </w:r>
      <w:bookmarkEnd w:id="133"/>
      <w:bookmarkEnd w:id="134"/>
      <w:bookmarkEnd w:id="135"/>
      <w:bookmarkEnd w:id="136"/>
      <w:bookmarkEnd w:id="137"/>
      <w:r w:rsidR="00BD1DC5">
        <w:t>quên mật khẩu</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5C7455" w:rsidRPr="003D0E58" w14:paraId="5431E1B6"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86AD" w14:textId="2B679884"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7804D" w14:textId="70CD4259"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UC</w:t>
            </w:r>
            <w:r>
              <w:rPr>
                <w:rFonts w:ascii="Times New Roman" w:hAnsi="Times New Roman" w:cs="Times New Roman"/>
                <w:color w:val="000000"/>
                <w:sz w:val="26"/>
                <w:szCs w:val="26"/>
              </w:rPr>
              <w:t xml:space="preserve"> </w:t>
            </w:r>
            <w:r w:rsidRPr="005C7455">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5C7455">
              <w:rPr>
                <w:rFonts w:ascii="Times New Roman" w:hAnsi="Times New Roman" w:cs="Times New Roman"/>
                <w:color w:val="000000"/>
                <w:sz w:val="26"/>
                <w:szCs w:val="26"/>
              </w:rPr>
              <w:t>0</w:t>
            </w:r>
            <w:r>
              <w:rPr>
                <w:rFonts w:ascii="Times New Roman" w:hAnsi="Times New Roman" w:cs="Times New Roman"/>
                <w:color w:val="000000"/>
                <w:sz w:val="26"/>
                <w:szCs w:val="26"/>
              </w:rPr>
              <w:t>3</w:t>
            </w:r>
          </w:p>
        </w:tc>
      </w:tr>
      <w:tr w:rsidR="005C7455" w:rsidRPr="003D0E58" w14:paraId="1D3868FD"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F7DC" w14:textId="08A69075"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D6640" w14:textId="786C1CAF" w:rsidR="005C7455" w:rsidRPr="005C7455" w:rsidRDefault="00BD1DC5" w:rsidP="004C0240">
            <w:pPr>
              <w:spacing w:after="0" w:line="360" w:lineRule="auto"/>
              <w:jc w:val="both"/>
              <w:rPr>
                <w:rFonts w:ascii="Times New Roman" w:eastAsia="Times New Roman" w:hAnsi="Times New Roman" w:cs="Times New Roman"/>
                <w:kern w:val="0"/>
                <w:sz w:val="24"/>
                <w:szCs w:val="24"/>
                <w14:ligatures w14:val="none"/>
              </w:rPr>
            </w:pPr>
            <w:r>
              <w:rPr>
                <w:rFonts w:ascii="Times New Roman" w:hAnsi="Times New Roman" w:cs="Times New Roman"/>
                <w:color w:val="000000"/>
                <w:sz w:val="26"/>
                <w:szCs w:val="26"/>
              </w:rPr>
              <w:t>Quên mật khẩu</w:t>
            </w:r>
          </w:p>
        </w:tc>
      </w:tr>
      <w:tr w:rsidR="005C7455" w:rsidRPr="003D0E58" w14:paraId="1296433D"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6D2E" w14:textId="3FB7F6B1"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94B30" w14:textId="3E19AF1B"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 xml:space="preserve">Cho phép người </w:t>
            </w:r>
            <w:r w:rsidR="00B436CC">
              <w:rPr>
                <w:rFonts w:ascii="Times New Roman" w:hAnsi="Times New Roman" w:cs="Times New Roman"/>
                <w:color w:val="000000"/>
                <w:sz w:val="26"/>
                <w:szCs w:val="26"/>
              </w:rPr>
              <w:t>dùng đặt lại mật khẩu mới.</w:t>
            </w:r>
          </w:p>
        </w:tc>
      </w:tr>
      <w:tr w:rsidR="005C7455" w:rsidRPr="003D0E58" w14:paraId="73A3B3ED"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E23A0" w14:textId="231F0F10"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967E6" w14:textId="338E4D96" w:rsidR="005C7455" w:rsidRPr="005C7455" w:rsidRDefault="00B436CC" w:rsidP="004C0240">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User</w:t>
            </w:r>
            <w:r w:rsidR="00BD1DC5">
              <w:rPr>
                <w:rFonts w:ascii="Times New Roman" w:eastAsia="Times New Roman" w:hAnsi="Times New Roman" w:cs="Times New Roman"/>
                <w:kern w:val="0"/>
                <w:sz w:val="24"/>
                <w:szCs w:val="24"/>
                <w14:ligatures w14:val="none"/>
              </w:rPr>
              <w:t>/Admin</w:t>
            </w:r>
          </w:p>
        </w:tc>
      </w:tr>
      <w:tr w:rsidR="005C7455" w:rsidRPr="003D0E58" w14:paraId="12214A89"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A6EFA" w14:textId="3022D355"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04B9A" w14:textId="2BCB650E"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High</w:t>
            </w:r>
          </w:p>
        </w:tc>
      </w:tr>
      <w:tr w:rsidR="005C7455" w:rsidRPr="003D0E58" w14:paraId="0ED3840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195A" w14:textId="0C272B4B"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5248" w14:textId="0CEEA761"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Người dùng đã có tài khoản đăng nhập</w:t>
            </w:r>
          </w:p>
        </w:tc>
      </w:tr>
      <w:tr w:rsidR="005C7455" w:rsidRPr="003D0E58" w14:paraId="350EB532"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CBB49" w14:textId="7256157E"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C8F2" w14:textId="2D505912"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Người dùng đặt lại mật khẩu thành công</w:t>
            </w:r>
          </w:p>
        </w:tc>
      </w:tr>
      <w:tr w:rsidR="005C7455" w:rsidRPr="003D0E58" w14:paraId="300AF6DA"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A0B5F" w14:textId="0A8AE0F7"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92D5" w14:textId="68DE4EAB" w:rsidR="00BD1DC5" w:rsidRPr="00BD1DC5" w:rsidRDefault="00BD1DC5" w:rsidP="00BD1DC5">
            <w:pPr>
              <w:spacing w:after="0" w:line="360" w:lineRule="auto"/>
              <w:jc w:val="both"/>
              <w:textAlignment w:val="baseline"/>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 Người dùng nhấn vào nút “Log in” ở trên thanh điều hướng của trang web</w:t>
            </w:r>
          </w:p>
          <w:p w14:paraId="4EA37C4D" w14:textId="0ADD8A5A" w:rsidR="005C7455" w:rsidRPr="005C7455" w:rsidRDefault="00855454" w:rsidP="004C0240">
            <w:pPr>
              <w:pStyle w:val="NormalWeb"/>
              <w:spacing w:before="0" w:beforeAutospacing="0" w:after="0" w:afterAutospacing="0" w:line="360" w:lineRule="auto"/>
              <w:jc w:val="both"/>
              <w:textAlignment w:val="baseline"/>
              <w:rPr>
                <w:color w:val="000000"/>
                <w:sz w:val="26"/>
                <w:szCs w:val="26"/>
              </w:rPr>
            </w:pPr>
            <w:r>
              <w:rPr>
                <w:color w:val="000000"/>
                <w:sz w:val="26"/>
                <w:szCs w:val="26"/>
              </w:rPr>
              <w:t>2</w:t>
            </w:r>
            <w:r w:rsidR="005C7455" w:rsidRPr="005C7455">
              <w:rPr>
                <w:color w:val="000000"/>
                <w:sz w:val="26"/>
                <w:szCs w:val="26"/>
              </w:rPr>
              <w:t>. Người dùng</w:t>
            </w:r>
            <w:r w:rsidR="00B436CC">
              <w:rPr>
                <w:color w:val="000000"/>
                <w:sz w:val="26"/>
                <w:szCs w:val="26"/>
              </w:rPr>
              <w:t xml:space="preserve"> nhấn vào “</w:t>
            </w:r>
            <w:r w:rsidR="00BD1DC5">
              <w:rPr>
                <w:color w:val="000000"/>
                <w:sz w:val="26"/>
                <w:szCs w:val="26"/>
              </w:rPr>
              <w:t>Forgot your password?</w:t>
            </w:r>
            <w:r w:rsidR="00B436CC">
              <w:rPr>
                <w:color w:val="000000"/>
                <w:sz w:val="26"/>
                <w:szCs w:val="26"/>
              </w:rPr>
              <w:t>”</w:t>
            </w:r>
            <w:r w:rsidR="005C7455" w:rsidRPr="005C7455">
              <w:rPr>
                <w:color w:val="000000"/>
                <w:sz w:val="26"/>
                <w:szCs w:val="26"/>
              </w:rPr>
              <w:t>.</w:t>
            </w:r>
          </w:p>
          <w:p w14:paraId="5FF4F1E3" w14:textId="66759208" w:rsidR="005C7455" w:rsidRDefault="00855454" w:rsidP="004C0240">
            <w:pPr>
              <w:pStyle w:val="NormalWeb"/>
              <w:spacing w:before="0" w:beforeAutospacing="0" w:after="0" w:afterAutospacing="0" w:line="360" w:lineRule="auto"/>
              <w:jc w:val="both"/>
              <w:textAlignment w:val="baseline"/>
              <w:rPr>
                <w:color w:val="000000"/>
                <w:sz w:val="26"/>
                <w:szCs w:val="26"/>
              </w:rPr>
            </w:pPr>
            <w:r>
              <w:rPr>
                <w:color w:val="000000"/>
                <w:sz w:val="26"/>
                <w:szCs w:val="26"/>
              </w:rPr>
              <w:t>3</w:t>
            </w:r>
            <w:r w:rsidR="005C7455" w:rsidRPr="005C7455">
              <w:rPr>
                <w:color w:val="000000"/>
                <w:sz w:val="26"/>
                <w:szCs w:val="26"/>
              </w:rPr>
              <w:t xml:space="preserve">. Hệ thống chuyển sang trang </w:t>
            </w:r>
            <w:r w:rsidR="00B436CC">
              <w:rPr>
                <w:color w:val="000000"/>
                <w:sz w:val="26"/>
                <w:szCs w:val="26"/>
              </w:rPr>
              <w:t>quên mật khẩu</w:t>
            </w:r>
            <w:r w:rsidR="005C7455" w:rsidRPr="005C7455">
              <w:rPr>
                <w:color w:val="000000"/>
                <w:sz w:val="26"/>
                <w:szCs w:val="26"/>
              </w:rPr>
              <w:t>.</w:t>
            </w:r>
          </w:p>
          <w:p w14:paraId="7D1D964D" w14:textId="32816AEC" w:rsidR="005C7455" w:rsidRDefault="00855454" w:rsidP="004C0240">
            <w:pPr>
              <w:pStyle w:val="NormalWeb"/>
              <w:spacing w:before="0" w:beforeAutospacing="0" w:after="0" w:afterAutospacing="0" w:line="360" w:lineRule="auto"/>
              <w:jc w:val="both"/>
              <w:textAlignment w:val="baseline"/>
              <w:rPr>
                <w:color w:val="000000"/>
                <w:sz w:val="26"/>
                <w:szCs w:val="26"/>
              </w:rPr>
            </w:pPr>
            <w:r>
              <w:rPr>
                <w:color w:val="000000"/>
                <w:sz w:val="26"/>
                <w:szCs w:val="26"/>
              </w:rPr>
              <w:t>4</w:t>
            </w:r>
            <w:r w:rsidR="005C7455" w:rsidRPr="005C7455">
              <w:rPr>
                <w:color w:val="000000"/>
                <w:sz w:val="26"/>
                <w:szCs w:val="26"/>
              </w:rPr>
              <w:t>. Người dùng nhập email.</w:t>
            </w:r>
          </w:p>
          <w:p w14:paraId="519D5DEF" w14:textId="6A19EBD1" w:rsidR="005C7455" w:rsidRPr="00BD1DC5" w:rsidRDefault="00855454" w:rsidP="00BD1DC5">
            <w:pPr>
              <w:pStyle w:val="NormalWeb"/>
              <w:spacing w:line="360" w:lineRule="auto"/>
              <w:jc w:val="both"/>
              <w:textAlignment w:val="baseline"/>
              <w:rPr>
                <w:color w:val="000000"/>
                <w:sz w:val="26"/>
                <w:szCs w:val="26"/>
                <w:lang w:val="en-US"/>
              </w:rPr>
            </w:pPr>
            <w:r>
              <w:rPr>
                <w:color w:val="000000"/>
                <w:sz w:val="26"/>
                <w:szCs w:val="26"/>
              </w:rPr>
              <w:t>5</w:t>
            </w:r>
            <w:r w:rsidR="005C7455" w:rsidRPr="005C7455">
              <w:rPr>
                <w:color w:val="000000"/>
                <w:sz w:val="26"/>
                <w:szCs w:val="26"/>
              </w:rPr>
              <w:t>. Người dùng nhấn nút “</w:t>
            </w:r>
            <w:r w:rsidR="00BD1DC5" w:rsidRPr="00BD1DC5">
              <w:rPr>
                <w:color w:val="000000"/>
                <w:sz w:val="26"/>
                <w:szCs w:val="26"/>
                <w:lang w:val="en"/>
              </w:rPr>
              <w:t>Send confirmation email</w:t>
            </w:r>
            <w:r w:rsidR="005C7455" w:rsidRPr="005C7455">
              <w:rPr>
                <w:color w:val="000000"/>
                <w:sz w:val="26"/>
                <w:szCs w:val="26"/>
              </w:rPr>
              <w:t>”.</w:t>
            </w:r>
          </w:p>
          <w:p w14:paraId="03139F95" w14:textId="526FA4D6" w:rsidR="005C7455" w:rsidRDefault="00855454" w:rsidP="00B436CC">
            <w:pPr>
              <w:pStyle w:val="NormalWeb"/>
              <w:spacing w:before="0" w:beforeAutospacing="0" w:after="0" w:afterAutospacing="0" w:line="360" w:lineRule="auto"/>
              <w:jc w:val="both"/>
              <w:textAlignment w:val="baseline"/>
              <w:rPr>
                <w:color w:val="000000"/>
                <w:sz w:val="26"/>
                <w:szCs w:val="26"/>
              </w:rPr>
            </w:pPr>
            <w:r>
              <w:rPr>
                <w:color w:val="000000"/>
                <w:sz w:val="26"/>
                <w:szCs w:val="26"/>
              </w:rPr>
              <w:t>6</w:t>
            </w:r>
            <w:r w:rsidR="005C7455" w:rsidRPr="005C7455">
              <w:rPr>
                <w:color w:val="000000"/>
                <w:sz w:val="26"/>
                <w:szCs w:val="26"/>
              </w:rPr>
              <w:t>. Hệ thống kiểm tra email của người dùng có liên kết với tài khoản đăng nhập</w:t>
            </w:r>
            <w:r w:rsidR="00B436CC">
              <w:rPr>
                <w:color w:val="000000"/>
                <w:sz w:val="26"/>
                <w:szCs w:val="26"/>
              </w:rPr>
              <w:t xml:space="preserve"> và</w:t>
            </w:r>
            <w:r w:rsidR="005C7455" w:rsidRPr="005C7455">
              <w:rPr>
                <w:color w:val="000000"/>
                <w:sz w:val="26"/>
                <w:szCs w:val="26"/>
              </w:rPr>
              <w:t xml:space="preserve"> gửi </w:t>
            </w:r>
            <w:r>
              <w:rPr>
                <w:color w:val="000000"/>
                <w:sz w:val="26"/>
                <w:szCs w:val="26"/>
              </w:rPr>
              <w:t>mã xác thực</w:t>
            </w:r>
            <w:r w:rsidR="005C7455" w:rsidRPr="005C7455">
              <w:rPr>
                <w:color w:val="000000"/>
                <w:sz w:val="26"/>
                <w:szCs w:val="26"/>
              </w:rPr>
              <w:t xml:space="preserve"> qua email vừa nhập</w:t>
            </w:r>
            <w:r>
              <w:rPr>
                <w:color w:val="000000"/>
                <w:sz w:val="26"/>
                <w:szCs w:val="26"/>
              </w:rPr>
              <w:t xml:space="preserve"> và chuyển đến trang nhập mã xác thực</w:t>
            </w:r>
            <w:r w:rsidR="005C7455" w:rsidRPr="005C7455">
              <w:rPr>
                <w:color w:val="000000"/>
                <w:sz w:val="26"/>
                <w:szCs w:val="26"/>
              </w:rPr>
              <w:t>.</w:t>
            </w:r>
          </w:p>
          <w:p w14:paraId="79A6F5AC" w14:textId="760A2E77" w:rsidR="005C7455" w:rsidRDefault="005C7455" w:rsidP="004C0240">
            <w:pPr>
              <w:pStyle w:val="NormalWeb"/>
              <w:spacing w:before="0" w:beforeAutospacing="0" w:after="0" w:afterAutospacing="0" w:line="360" w:lineRule="auto"/>
              <w:jc w:val="both"/>
              <w:textAlignment w:val="baseline"/>
              <w:rPr>
                <w:color w:val="000000"/>
                <w:sz w:val="26"/>
                <w:szCs w:val="26"/>
              </w:rPr>
            </w:pPr>
            <w:r w:rsidRPr="005C7455">
              <w:rPr>
                <w:color w:val="000000"/>
                <w:sz w:val="26"/>
                <w:szCs w:val="26"/>
              </w:rPr>
              <w:t xml:space="preserve">7. Người dùng </w:t>
            </w:r>
            <w:r w:rsidR="00855454">
              <w:rPr>
                <w:color w:val="000000"/>
                <w:sz w:val="26"/>
                <w:szCs w:val="26"/>
              </w:rPr>
              <w:t>nhập đúng mã xác thực được gửi qua email</w:t>
            </w:r>
            <w:r w:rsidRPr="005C7455">
              <w:rPr>
                <w:color w:val="000000"/>
                <w:sz w:val="26"/>
                <w:szCs w:val="26"/>
              </w:rPr>
              <w:t>.</w:t>
            </w:r>
          </w:p>
          <w:p w14:paraId="697E3F94" w14:textId="77777777" w:rsidR="005C7455" w:rsidRDefault="005C7455" w:rsidP="004C0240">
            <w:pPr>
              <w:pStyle w:val="NormalWeb"/>
              <w:spacing w:before="0" w:beforeAutospacing="0" w:after="0" w:afterAutospacing="0" w:line="360" w:lineRule="auto"/>
              <w:jc w:val="both"/>
              <w:textAlignment w:val="baseline"/>
              <w:rPr>
                <w:color w:val="000000"/>
                <w:sz w:val="26"/>
                <w:szCs w:val="26"/>
              </w:rPr>
            </w:pPr>
            <w:r w:rsidRPr="005C7455">
              <w:rPr>
                <w:color w:val="000000"/>
                <w:sz w:val="26"/>
                <w:szCs w:val="26"/>
              </w:rPr>
              <w:t>8. Hệ thống hiển thị trang đặt mật khẩu.</w:t>
            </w:r>
          </w:p>
          <w:p w14:paraId="0EB22AD7" w14:textId="77777777" w:rsidR="005C7455" w:rsidRDefault="005C7455" w:rsidP="004C0240">
            <w:pPr>
              <w:pStyle w:val="NormalWeb"/>
              <w:spacing w:before="0" w:beforeAutospacing="0" w:after="0" w:afterAutospacing="0" w:line="360" w:lineRule="auto"/>
              <w:jc w:val="both"/>
              <w:textAlignment w:val="baseline"/>
              <w:rPr>
                <w:color w:val="000000"/>
                <w:sz w:val="26"/>
                <w:szCs w:val="26"/>
              </w:rPr>
            </w:pPr>
            <w:r w:rsidRPr="005C7455">
              <w:rPr>
                <w:color w:val="000000"/>
                <w:sz w:val="26"/>
                <w:szCs w:val="26"/>
              </w:rPr>
              <w:t>9. Người dùng nhập và xác nhận mật khẩu mới.</w:t>
            </w:r>
          </w:p>
          <w:p w14:paraId="5E75CB10" w14:textId="570DA429" w:rsidR="005C7455" w:rsidRDefault="005C7455" w:rsidP="004C0240">
            <w:pPr>
              <w:pStyle w:val="NormalWeb"/>
              <w:spacing w:before="0" w:beforeAutospacing="0" w:after="0" w:afterAutospacing="0" w:line="360" w:lineRule="auto"/>
              <w:jc w:val="both"/>
              <w:textAlignment w:val="baseline"/>
              <w:rPr>
                <w:color w:val="000000"/>
                <w:sz w:val="26"/>
                <w:szCs w:val="26"/>
              </w:rPr>
            </w:pPr>
            <w:r w:rsidRPr="005C7455">
              <w:rPr>
                <w:color w:val="000000"/>
                <w:sz w:val="26"/>
                <w:szCs w:val="26"/>
              </w:rPr>
              <w:t xml:space="preserve">10. Người dùng nhấn nút </w:t>
            </w:r>
            <w:r w:rsidR="00B436CC">
              <w:rPr>
                <w:color w:val="000000"/>
                <w:sz w:val="26"/>
                <w:szCs w:val="26"/>
              </w:rPr>
              <w:t>“</w:t>
            </w:r>
            <w:r w:rsidR="00855454">
              <w:rPr>
                <w:color w:val="000000"/>
                <w:sz w:val="26"/>
                <w:szCs w:val="26"/>
              </w:rPr>
              <w:t>Set New Password</w:t>
            </w:r>
            <w:r w:rsidR="00B436CC">
              <w:rPr>
                <w:color w:val="000000"/>
                <w:sz w:val="26"/>
                <w:szCs w:val="26"/>
              </w:rPr>
              <w:t>”</w:t>
            </w:r>
            <w:r w:rsidRPr="005C7455">
              <w:rPr>
                <w:color w:val="000000"/>
                <w:sz w:val="26"/>
                <w:szCs w:val="26"/>
              </w:rPr>
              <w:t>.</w:t>
            </w:r>
          </w:p>
          <w:p w14:paraId="5D839D57" w14:textId="3892727B" w:rsidR="005C7455" w:rsidRPr="005C7455" w:rsidRDefault="005C7455" w:rsidP="004C0240">
            <w:pPr>
              <w:pStyle w:val="NormalWeb"/>
              <w:spacing w:before="0" w:beforeAutospacing="0" w:after="0" w:afterAutospacing="0" w:line="360" w:lineRule="auto"/>
              <w:jc w:val="both"/>
              <w:textAlignment w:val="baseline"/>
              <w:rPr>
                <w:color w:val="000000"/>
                <w:sz w:val="26"/>
                <w:szCs w:val="26"/>
              </w:rPr>
            </w:pPr>
            <w:r w:rsidRPr="005C7455">
              <w:rPr>
                <w:color w:val="000000"/>
                <w:sz w:val="26"/>
                <w:szCs w:val="26"/>
              </w:rPr>
              <w:t xml:space="preserve">11. </w:t>
            </w:r>
            <w:r w:rsidR="00B436CC">
              <w:rPr>
                <w:color w:val="000000"/>
                <w:sz w:val="26"/>
                <w:szCs w:val="26"/>
              </w:rPr>
              <w:t>Hệ thống kiểm tra thông tin xác nhận và thông báo thành công.</w:t>
            </w:r>
            <w:r w:rsidRPr="005C7455">
              <w:rPr>
                <w:color w:val="000000"/>
                <w:sz w:val="26"/>
                <w:szCs w:val="26"/>
              </w:rPr>
              <w:t xml:space="preserve"> </w:t>
            </w:r>
          </w:p>
          <w:p w14:paraId="5A16997B" w14:textId="0CE52AB1" w:rsidR="005C7455" w:rsidRPr="005C7455" w:rsidRDefault="005C7455" w:rsidP="004C0240">
            <w:pPr>
              <w:spacing w:line="360" w:lineRule="auto"/>
              <w:jc w:val="both"/>
              <w:textAlignment w:val="baseline"/>
              <w:rPr>
                <w:rFonts w:ascii="Times New Roman" w:eastAsia="Times New Roman" w:hAnsi="Times New Roman" w:cs="Times New Roman"/>
                <w:color w:val="000000"/>
                <w:kern w:val="0"/>
                <w:sz w:val="26"/>
                <w:szCs w:val="26"/>
                <w14:ligatures w14:val="none"/>
              </w:rPr>
            </w:pPr>
          </w:p>
        </w:tc>
      </w:tr>
      <w:tr w:rsidR="005C7455" w:rsidRPr="003D0E58" w14:paraId="7BA823C0"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C3A4" w14:textId="087EC02C"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A3822" w14:textId="019F0ADD"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p>
        </w:tc>
      </w:tr>
      <w:tr w:rsidR="005C7455" w:rsidRPr="003D0E58" w14:paraId="299955D4"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6DD0" w14:textId="70015B65"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7AE18" w14:textId="539989AA" w:rsidR="00B436CC" w:rsidRDefault="005C7455" w:rsidP="00B436CC">
            <w:pPr>
              <w:pStyle w:val="NormalWeb"/>
              <w:spacing w:before="0" w:beforeAutospacing="0" w:after="0" w:afterAutospacing="0" w:line="360" w:lineRule="auto"/>
              <w:jc w:val="both"/>
              <w:rPr>
                <w:color w:val="000000"/>
                <w:sz w:val="26"/>
                <w:szCs w:val="26"/>
              </w:rPr>
            </w:pPr>
            <w:r w:rsidRPr="005C7455">
              <w:rPr>
                <w:color w:val="000000"/>
                <w:sz w:val="26"/>
                <w:szCs w:val="26"/>
              </w:rPr>
              <w:t>5. Hệ thống kiểm tra email vừa nhập không liên kết với bất kỳ tài khoản nào và thông báo cho người dùng</w:t>
            </w:r>
            <w:r w:rsidR="00C05967">
              <w:rPr>
                <w:color w:val="000000"/>
                <w:sz w:val="26"/>
                <w:szCs w:val="26"/>
              </w:rPr>
              <w:t xml:space="preserve"> “</w:t>
            </w:r>
            <w:r w:rsidR="00C05967" w:rsidRPr="00C05967">
              <w:rPr>
                <w:color w:val="000000"/>
                <w:sz w:val="26"/>
                <w:szCs w:val="26"/>
                <w:lang w:val="en-US"/>
              </w:rPr>
              <w:t>Email not found</w:t>
            </w:r>
            <w:r w:rsidR="00C05967">
              <w:rPr>
                <w:color w:val="000000"/>
                <w:sz w:val="26"/>
                <w:szCs w:val="26"/>
                <w:lang w:val="en-US"/>
              </w:rPr>
              <w:t>”</w:t>
            </w:r>
            <w:r w:rsidRPr="005C7455">
              <w:rPr>
                <w:color w:val="000000"/>
                <w:sz w:val="26"/>
                <w:szCs w:val="26"/>
              </w:rPr>
              <w:t>.</w:t>
            </w:r>
            <w:r w:rsidR="00B436CC">
              <w:rPr>
                <w:color w:val="000000"/>
                <w:sz w:val="26"/>
                <w:szCs w:val="26"/>
              </w:rPr>
              <w:t xml:space="preserve"> Quay lại bước </w:t>
            </w:r>
            <w:r w:rsidR="00C05967">
              <w:rPr>
                <w:color w:val="000000"/>
                <w:sz w:val="26"/>
                <w:szCs w:val="26"/>
              </w:rPr>
              <w:t>4</w:t>
            </w:r>
          </w:p>
          <w:p w14:paraId="672C4D2B" w14:textId="5E14734B" w:rsidR="005C7455" w:rsidRPr="005C7455" w:rsidRDefault="005C7455" w:rsidP="00B436CC">
            <w:pPr>
              <w:pStyle w:val="NormalWeb"/>
              <w:spacing w:before="0" w:beforeAutospacing="0" w:after="0" w:afterAutospacing="0" w:line="360" w:lineRule="auto"/>
              <w:jc w:val="both"/>
            </w:pPr>
            <w:r w:rsidRPr="005C7455">
              <w:rPr>
                <w:color w:val="000000"/>
                <w:sz w:val="26"/>
                <w:szCs w:val="26"/>
              </w:rPr>
              <w:t xml:space="preserve">11. Hệ thống </w:t>
            </w:r>
            <w:r w:rsidR="00B436CC">
              <w:rPr>
                <w:color w:val="000000"/>
                <w:sz w:val="26"/>
                <w:szCs w:val="26"/>
              </w:rPr>
              <w:t>kiểm tra thông tin không hợp lệ</w:t>
            </w:r>
            <w:r w:rsidR="00C05967">
              <w:rPr>
                <w:color w:val="000000"/>
                <w:sz w:val="26"/>
                <w:szCs w:val="26"/>
              </w:rPr>
              <w:t xml:space="preserve"> thông báo cho người dùng. Quay lại bước 9.</w:t>
            </w:r>
          </w:p>
        </w:tc>
      </w:tr>
    </w:tbl>
    <w:p w14:paraId="7F4DB202" w14:textId="77777777" w:rsidR="008A7E1A" w:rsidRDefault="008A7E1A" w:rsidP="008A7E1A">
      <w:pPr>
        <w:rPr>
          <w:rFonts w:cs="Times New Roman"/>
          <w:szCs w:val="26"/>
        </w:rPr>
      </w:pPr>
    </w:p>
    <w:p w14:paraId="048A4A3B" w14:textId="77777777" w:rsidR="008A7E1A" w:rsidRDefault="008A7E1A" w:rsidP="008A7E1A">
      <w:pPr>
        <w:rPr>
          <w:rFonts w:cs="Times New Roman"/>
          <w:szCs w:val="26"/>
        </w:rPr>
      </w:pPr>
    </w:p>
    <w:p w14:paraId="015C335A" w14:textId="77777777" w:rsidR="008A7E1A" w:rsidRDefault="008A7E1A" w:rsidP="008A7E1A">
      <w:pPr>
        <w:rPr>
          <w:rFonts w:cs="Times New Roman"/>
          <w:szCs w:val="26"/>
        </w:rPr>
      </w:pPr>
    </w:p>
    <w:p w14:paraId="47571CFC" w14:textId="027A6057" w:rsidR="005C7455" w:rsidRPr="00D64684" w:rsidRDefault="005C7455" w:rsidP="00866B6E">
      <w:pPr>
        <w:pStyle w:val="Heading4"/>
        <w:numPr>
          <w:ilvl w:val="2"/>
          <w:numId w:val="10"/>
        </w:numPr>
        <w:ind w:left="357" w:hanging="357"/>
        <w:rPr>
          <w:rFonts w:cs="Times New Roman"/>
          <w:i w:val="0"/>
          <w:iCs w:val="0"/>
          <w:szCs w:val="26"/>
        </w:rPr>
      </w:pPr>
      <w:r w:rsidRPr="00D64684">
        <w:rPr>
          <w:rFonts w:cs="Times New Roman"/>
          <w:i w:val="0"/>
          <w:iCs w:val="0"/>
          <w:szCs w:val="26"/>
        </w:rPr>
        <w:lastRenderedPageBreak/>
        <w:t xml:space="preserve">Use case </w:t>
      </w:r>
      <w:r w:rsidR="00C05967" w:rsidRPr="00D64684">
        <w:rPr>
          <w:rFonts w:cs="Times New Roman"/>
          <w:i w:val="0"/>
          <w:iCs w:val="0"/>
          <w:szCs w:val="26"/>
        </w:rPr>
        <w:t>quản lý thông tin cá nhân</w:t>
      </w:r>
    </w:p>
    <w:p w14:paraId="2287EACD" w14:textId="55ACB0B6" w:rsidR="00C05967" w:rsidRDefault="00C05967" w:rsidP="00C05967">
      <w:pPr>
        <w:rPr>
          <w:lang w:val="en-GB"/>
        </w:rPr>
      </w:pPr>
      <w:r w:rsidRPr="00C05967">
        <w:rPr>
          <w:noProof/>
          <w:lang w:val="en-GB"/>
        </w:rPr>
        <w:drawing>
          <wp:inline distT="0" distB="0" distL="0" distR="0" wp14:anchorId="5D042828" wp14:editId="5C63119A">
            <wp:extent cx="5760720" cy="2468245"/>
            <wp:effectExtent l="0" t="0" r="0" b="8255"/>
            <wp:docPr id="181964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8344" name=""/>
                    <pic:cNvPicPr/>
                  </pic:nvPicPr>
                  <pic:blipFill>
                    <a:blip r:embed="rId23"/>
                    <a:stretch>
                      <a:fillRect/>
                    </a:stretch>
                  </pic:blipFill>
                  <pic:spPr>
                    <a:xfrm>
                      <a:off x="0" y="0"/>
                      <a:ext cx="5760720" cy="2468245"/>
                    </a:xfrm>
                    <a:prstGeom prst="rect">
                      <a:avLst/>
                    </a:prstGeom>
                  </pic:spPr>
                </pic:pic>
              </a:graphicData>
            </a:graphic>
          </wp:inline>
        </w:drawing>
      </w:r>
    </w:p>
    <w:p w14:paraId="07E739DC" w14:textId="3C00E1AE" w:rsidR="00A216F6" w:rsidRPr="00A216F6" w:rsidRDefault="00A216F6" w:rsidP="00A216F6">
      <w:pPr>
        <w:pStyle w:val="Caption"/>
        <w:keepNext/>
        <w:rPr>
          <w:rFonts w:cs="Times New Roman"/>
          <w:szCs w:val="26"/>
        </w:rPr>
      </w:pPr>
      <w:bookmarkStart w:id="139" w:name="_Toc184671450"/>
      <w:r>
        <w:t xml:space="preserve">Hình </w:t>
      </w:r>
      <w:r w:rsidR="00ED5321">
        <w:fldChar w:fldCharType="begin"/>
      </w:r>
      <w:r w:rsidR="00ED5321">
        <w:instrText xml:space="preserve"> SEQ Hình \* ARABIC </w:instrText>
      </w:r>
      <w:r w:rsidR="00ED5321">
        <w:fldChar w:fldCharType="separate"/>
      </w:r>
      <w:r w:rsidR="00ED5321">
        <w:rPr>
          <w:noProof/>
        </w:rPr>
        <w:t>10</w:t>
      </w:r>
      <w:r w:rsidR="00ED5321">
        <w:fldChar w:fldCharType="end"/>
      </w:r>
      <w:r>
        <w:t xml:space="preserve">. </w:t>
      </w:r>
      <w:r w:rsidRPr="00A62088">
        <w:rPr>
          <w:rFonts w:cs="Times New Roman"/>
          <w:szCs w:val="26"/>
        </w:rPr>
        <w:t>Lược đồ Use case quản lý thông tin cá nhân</w:t>
      </w:r>
      <w:bookmarkEnd w:id="139"/>
    </w:p>
    <w:p w14:paraId="7A5F280F" w14:textId="5BE98B59" w:rsidR="00761522" w:rsidRPr="00D64684" w:rsidRDefault="00761522" w:rsidP="00866B6E">
      <w:pPr>
        <w:pStyle w:val="Heading4"/>
        <w:numPr>
          <w:ilvl w:val="2"/>
          <w:numId w:val="10"/>
        </w:numPr>
        <w:ind w:left="357" w:hanging="357"/>
        <w:rPr>
          <w:rFonts w:cs="Times New Roman"/>
          <w:i w:val="0"/>
          <w:iCs w:val="0"/>
          <w:szCs w:val="26"/>
        </w:rPr>
      </w:pPr>
      <w:r w:rsidRPr="00D64684">
        <w:rPr>
          <w:rFonts w:cs="Times New Roman"/>
          <w:i w:val="0"/>
          <w:iCs w:val="0"/>
          <w:szCs w:val="26"/>
        </w:rPr>
        <w:t>Use case cập nhật thông tin cá nhân</w:t>
      </w:r>
    </w:p>
    <w:p w14:paraId="556D6028" w14:textId="29A6490B" w:rsidR="00252775" w:rsidRDefault="005C7455" w:rsidP="005C7455">
      <w:pPr>
        <w:pStyle w:val="Caption"/>
      </w:pPr>
      <w:bookmarkStart w:id="140" w:name="_Toc154326507"/>
      <w:bookmarkStart w:id="141" w:name="_Toc154432033"/>
      <w:bookmarkStart w:id="142" w:name="_Toc154432720"/>
      <w:bookmarkStart w:id="143" w:name="_Toc154432855"/>
      <w:bookmarkStart w:id="144" w:name="_Toc154432943"/>
      <w:bookmarkStart w:id="145" w:name="_Toc184661865"/>
      <w:r>
        <w:t xml:space="preserve">Bảng </w:t>
      </w:r>
      <w:r w:rsidR="00AB2FDC">
        <w:fldChar w:fldCharType="begin"/>
      </w:r>
      <w:r w:rsidR="00AB2FDC">
        <w:instrText xml:space="preserve"> SEQ Bảng \* ARABIC </w:instrText>
      </w:r>
      <w:r w:rsidR="00AB2FDC">
        <w:fldChar w:fldCharType="separate"/>
      </w:r>
      <w:r w:rsidR="00AB2FDC">
        <w:rPr>
          <w:noProof/>
        </w:rPr>
        <w:t>4</w:t>
      </w:r>
      <w:r w:rsidR="00AB2FDC">
        <w:fldChar w:fldCharType="end"/>
      </w:r>
      <w:r>
        <w:t xml:space="preserve">. Đặc tả Use case </w:t>
      </w:r>
      <w:bookmarkEnd w:id="140"/>
      <w:bookmarkEnd w:id="141"/>
      <w:bookmarkEnd w:id="142"/>
      <w:bookmarkEnd w:id="143"/>
      <w:bookmarkEnd w:id="144"/>
      <w:r w:rsidR="00F24998">
        <w:t>c</w:t>
      </w:r>
      <w:r w:rsidR="00614592">
        <w:t>ập nhật thông tin cá nhân</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5C7455" w:rsidRPr="003D0E58" w14:paraId="3C41EFF6"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0D292"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0CAC" w14:textId="0427A07A"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UC</w:t>
            </w:r>
            <w:r>
              <w:rPr>
                <w:rFonts w:ascii="Times New Roman" w:hAnsi="Times New Roman" w:cs="Times New Roman"/>
                <w:color w:val="000000"/>
                <w:sz w:val="26"/>
                <w:szCs w:val="26"/>
              </w:rPr>
              <w:t xml:space="preserve"> </w:t>
            </w:r>
            <w:r w:rsidRPr="005C7455">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5C7455">
              <w:rPr>
                <w:rFonts w:ascii="Times New Roman" w:hAnsi="Times New Roman" w:cs="Times New Roman"/>
                <w:color w:val="000000"/>
                <w:sz w:val="26"/>
                <w:szCs w:val="26"/>
              </w:rPr>
              <w:t>0</w:t>
            </w:r>
            <w:r>
              <w:rPr>
                <w:rFonts w:ascii="Times New Roman" w:hAnsi="Times New Roman" w:cs="Times New Roman"/>
                <w:color w:val="000000"/>
                <w:sz w:val="26"/>
                <w:szCs w:val="26"/>
              </w:rPr>
              <w:t>4</w:t>
            </w:r>
          </w:p>
        </w:tc>
      </w:tr>
      <w:tr w:rsidR="005C7455" w:rsidRPr="003D0E58" w14:paraId="4CD14FC4"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F832A"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7B116" w14:textId="1F1B23E0" w:rsidR="005C7455" w:rsidRPr="005C7455" w:rsidRDefault="00614592" w:rsidP="005C7455">
            <w:pPr>
              <w:spacing w:after="0" w:line="240" w:lineRule="auto"/>
              <w:rPr>
                <w:rFonts w:ascii="Times New Roman" w:eastAsia="Times New Roman" w:hAnsi="Times New Roman" w:cs="Times New Roman"/>
                <w:kern w:val="0"/>
                <w:sz w:val="24"/>
                <w:szCs w:val="24"/>
                <w14:ligatures w14:val="none"/>
              </w:rPr>
            </w:pPr>
            <w:r>
              <w:rPr>
                <w:rFonts w:ascii="Times New Roman" w:hAnsi="Times New Roman" w:cs="Times New Roman"/>
                <w:color w:val="000000"/>
                <w:sz w:val="26"/>
                <w:szCs w:val="26"/>
              </w:rPr>
              <w:t>Cập nhật thông tin cá nhân</w:t>
            </w:r>
          </w:p>
        </w:tc>
      </w:tr>
      <w:tr w:rsidR="005C7455" w:rsidRPr="003D0E58" w14:paraId="120742DE"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E394"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06249" w14:textId="5B7DD79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 xml:space="preserve">Cho phép người dùng </w:t>
            </w:r>
            <w:r w:rsidR="00614592">
              <w:rPr>
                <w:rFonts w:ascii="Times New Roman" w:hAnsi="Times New Roman" w:cs="Times New Roman"/>
                <w:color w:val="000000"/>
                <w:sz w:val="26"/>
                <w:szCs w:val="26"/>
              </w:rPr>
              <w:t>cập nhật thông tin cá nhân</w:t>
            </w:r>
          </w:p>
        </w:tc>
      </w:tr>
      <w:tr w:rsidR="005C7455" w:rsidRPr="003D0E58" w14:paraId="3C4E06C3"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D08E7"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B5FFC" w14:textId="05C4B3BF" w:rsidR="005C7455" w:rsidRPr="005C7455" w:rsidRDefault="00B436CC" w:rsidP="005C7455">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User</w:t>
            </w:r>
          </w:p>
        </w:tc>
      </w:tr>
      <w:tr w:rsidR="005C7455" w:rsidRPr="003D0E58" w14:paraId="7AA7102F"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33DE" w14:textId="77777777" w:rsidR="005C7455" w:rsidRPr="005C7455" w:rsidRDefault="005C745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09B00" w14:textId="6C36D962" w:rsidR="005C7455" w:rsidRPr="005C7455" w:rsidRDefault="00614592" w:rsidP="004C0240">
            <w:pPr>
              <w:spacing w:after="0" w:line="360" w:lineRule="auto"/>
              <w:jc w:val="both"/>
              <w:rPr>
                <w:rFonts w:ascii="Times New Roman" w:eastAsia="Times New Roman" w:hAnsi="Times New Roman" w:cs="Times New Roman"/>
                <w:kern w:val="0"/>
                <w:sz w:val="24"/>
                <w:szCs w:val="24"/>
                <w14:ligatures w14:val="none"/>
              </w:rPr>
            </w:pPr>
            <w:r w:rsidRPr="003073AB">
              <w:rPr>
                <w:rFonts w:ascii="Times New Roman" w:hAnsi="Times New Roman" w:cs="Times New Roman"/>
                <w:color w:val="000000"/>
                <w:sz w:val="26"/>
                <w:szCs w:val="26"/>
              </w:rPr>
              <w:t>Medium</w:t>
            </w:r>
          </w:p>
        </w:tc>
      </w:tr>
      <w:tr w:rsidR="005C7455" w:rsidRPr="003D0E58" w14:paraId="537DCD09"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DC53"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542BA" w14:textId="225111E0"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Người dùng đã đăng nhập vào hệ thống</w:t>
            </w:r>
          </w:p>
        </w:tc>
      </w:tr>
      <w:tr w:rsidR="005C7455" w:rsidRPr="003D0E58" w14:paraId="4D9053E3"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A8AA"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645CA" w14:textId="22B8317B"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color w:val="000000"/>
                <w:sz w:val="26"/>
                <w:szCs w:val="26"/>
              </w:rPr>
              <w:t xml:space="preserve">Người dùng </w:t>
            </w:r>
            <w:r w:rsidR="003223ED">
              <w:rPr>
                <w:rFonts w:ascii="Times New Roman" w:hAnsi="Times New Roman" w:cs="Times New Roman"/>
                <w:color w:val="000000"/>
                <w:sz w:val="26"/>
                <w:szCs w:val="26"/>
              </w:rPr>
              <w:t>cập nhật thông tin cá nhân</w:t>
            </w:r>
            <w:r w:rsidRPr="005C7455">
              <w:rPr>
                <w:rFonts w:ascii="Times New Roman" w:hAnsi="Times New Roman" w:cs="Times New Roman"/>
                <w:color w:val="000000"/>
                <w:sz w:val="26"/>
                <w:szCs w:val="26"/>
              </w:rPr>
              <w:t xml:space="preserve"> thành công</w:t>
            </w:r>
          </w:p>
        </w:tc>
      </w:tr>
      <w:tr w:rsidR="005C7455" w:rsidRPr="003D0E58" w14:paraId="7F2BC2BD"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F0EE5"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731E" w14:textId="3B9CDB69" w:rsidR="00D71622" w:rsidRDefault="005C7455" w:rsidP="00D71622">
            <w:pPr>
              <w:pStyle w:val="NormalWeb"/>
              <w:spacing w:before="0" w:beforeAutospacing="0" w:after="0" w:afterAutospacing="0"/>
              <w:textAlignment w:val="baseline"/>
              <w:rPr>
                <w:color w:val="000000"/>
                <w:sz w:val="26"/>
                <w:szCs w:val="26"/>
              </w:rPr>
            </w:pPr>
            <w:r w:rsidRPr="005C7455">
              <w:rPr>
                <w:color w:val="000000"/>
                <w:sz w:val="26"/>
                <w:szCs w:val="26"/>
              </w:rPr>
              <w:t>1. Người dùng trỏ vào vào biểu tượng user rồi nhấn “</w:t>
            </w:r>
            <w:r w:rsidR="003223ED">
              <w:rPr>
                <w:color w:val="000000"/>
                <w:sz w:val="26"/>
                <w:szCs w:val="26"/>
              </w:rPr>
              <w:t>Profile</w:t>
            </w:r>
            <w:r w:rsidRPr="005C7455">
              <w:rPr>
                <w:color w:val="000000"/>
                <w:sz w:val="26"/>
                <w:szCs w:val="26"/>
              </w:rPr>
              <w:t>”.</w:t>
            </w:r>
          </w:p>
          <w:p w14:paraId="4F65A4CF" w14:textId="40BF47BD" w:rsidR="00D71622" w:rsidRDefault="005C7455" w:rsidP="00D71622">
            <w:pPr>
              <w:pStyle w:val="NormalWeb"/>
              <w:spacing w:before="0" w:beforeAutospacing="0" w:after="0" w:afterAutospacing="0"/>
              <w:textAlignment w:val="baseline"/>
              <w:rPr>
                <w:color w:val="000000"/>
                <w:sz w:val="26"/>
                <w:szCs w:val="26"/>
              </w:rPr>
            </w:pPr>
            <w:r w:rsidRPr="005C7455">
              <w:rPr>
                <w:color w:val="000000"/>
                <w:sz w:val="26"/>
                <w:szCs w:val="26"/>
              </w:rPr>
              <w:t>2.</w:t>
            </w:r>
            <w:r w:rsidR="003223ED">
              <w:rPr>
                <w:color w:val="000000"/>
                <w:sz w:val="26"/>
                <w:szCs w:val="26"/>
              </w:rPr>
              <w:t xml:space="preserve"> Người dùng nhập thông tin muốn chỉnh sửa</w:t>
            </w:r>
            <w:r w:rsidRPr="005C7455">
              <w:rPr>
                <w:color w:val="000000"/>
                <w:sz w:val="26"/>
                <w:szCs w:val="26"/>
              </w:rPr>
              <w:t>.</w:t>
            </w:r>
          </w:p>
          <w:p w14:paraId="20DEF4E4" w14:textId="157865A7" w:rsidR="00D71622" w:rsidRDefault="005C7455" w:rsidP="00D71622">
            <w:pPr>
              <w:pStyle w:val="NormalWeb"/>
              <w:spacing w:before="0" w:beforeAutospacing="0" w:after="0" w:afterAutospacing="0"/>
              <w:textAlignment w:val="baseline"/>
              <w:rPr>
                <w:color w:val="000000"/>
                <w:sz w:val="26"/>
                <w:szCs w:val="26"/>
              </w:rPr>
            </w:pPr>
            <w:r w:rsidRPr="005C7455">
              <w:rPr>
                <w:color w:val="000000"/>
                <w:sz w:val="26"/>
                <w:szCs w:val="26"/>
              </w:rPr>
              <w:t xml:space="preserve">3. </w:t>
            </w:r>
            <w:r w:rsidR="003223ED">
              <w:rPr>
                <w:color w:val="000000"/>
                <w:sz w:val="26"/>
                <w:szCs w:val="26"/>
              </w:rPr>
              <w:t>Người dùng nhấn nút “Update information</w:t>
            </w:r>
            <w:r w:rsidR="00A216F6">
              <w:rPr>
                <w:color w:val="000000"/>
                <w:sz w:val="26"/>
                <w:szCs w:val="26"/>
              </w:rPr>
              <w:t>”</w:t>
            </w:r>
            <w:r w:rsidRPr="005C7455">
              <w:rPr>
                <w:color w:val="000000"/>
                <w:sz w:val="26"/>
                <w:szCs w:val="26"/>
              </w:rPr>
              <w:t>.</w:t>
            </w:r>
          </w:p>
          <w:p w14:paraId="5C4932B9" w14:textId="50A90FD4" w:rsidR="005C7455" w:rsidRPr="005C7455" w:rsidRDefault="005C7455" w:rsidP="00D71622">
            <w:pPr>
              <w:pStyle w:val="NormalWeb"/>
              <w:spacing w:before="0" w:beforeAutospacing="0" w:after="0" w:afterAutospacing="0"/>
              <w:textAlignment w:val="baseline"/>
              <w:rPr>
                <w:color w:val="000000"/>
                <w:sz w:val="26"/>
                <w:szCs w:val="26"/>
              </w:rPr>
            </w:pPr>
            <w:r w:rsidRPr="005C7455">
              <w:rPr>
                <w:color w:val="000000"/>
                <w:sz w:val="26"/>
                <w:szCs w:val="26"/>
              </w:rPr>
              <w:t xml:space="preserve">4. Hệ thống </w:t>
            </w:r>
            <w:r w:rsidR="003223ED">
              <w:rPr>
                <w:color w:val="000000"/>
                <w:sz w:val="26"/>
                <w:szCs w:val="26"/>
              </w:rPr>
              <w:t>kiểm tra thông tin vừa nhập hợp lệ và thông báo lưu thành công.</w:t>
            </w:r>
          </w:p>
        </w:tc>
      </w:tr>
      <w:tr w:rsidR="005C7455" w:rsidRPr="003D0E58" w14:paraId="594ADBFC"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ABD34"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4722" w14:textId="0ADE1CDC" w:rsidR="005C7455" w:rsidRPr="00812AA6" w:rsidRDefault="005C7455" w:rsidP="005C7455">
            <w:pPr>
              <w:spacing w:after="0" w:line="240" w:lineRule="auto"/>
              <w:rPr>
                <w:rFonts w:ascii="Times New Roman" w:eastAsia="Times New Roman" w:hAnsi="Times New Roman" w:cs="Times New Roman"/>
                <w:kern w:val="0"/>
                <w:sz w:val="26"/>
                <w:szCs w:val="26"/>
                <w14:ligatures w14:val="none"/>
              </w:rPr>
            </w:pPr>
          </w:p>
        </w:tc>
      </w:tr>
      <w:tr w:rsidR="005C7455" w:rsidRPr="003D0E58" w14:paraId="3FB0BDD8"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63D79" w14:textId="77777777" w:rsidR="005C7455" w:rsidRPr="005C7455" w:rsidRDefault="005C7455" w:rsidP="005C7455">
            <w:pPr>
              <w:spacing w:after="0" w:line="240" w:lineRule="auto"/>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FE56A" w14:textId="0A26EA14" w:rsidR="005C7455" w:rsidRPr="0052712D" w:rsidRDefault="003223ED" w:rsidP="003223ED">
            <w:pPr>
              <w:pStyle w:val="ListParagraph"/>
              <w:numPr>
                <w:ilvl w:val="0"/>
                <w:numId w:val="15"/>
              </w:numPr>
              <w:spacing w:line="240" w:lineRule="auto"/>
              <w:rPr>
                <w:rFonts w:eastAsia="Times New Roman" w:cs="Times New Roman"/>
                <w:szCs w:val="26"/>
              </w:rPr>
            </w:pPr>
            <w:r w:rsidRPr="0052712D">
              <w:rPr>
                <w:rFonts w:eastAsia="Times New Roman" w:cs="Times New Roman"/>
                <w:szCs w:val="26"/>
              </w:rPr>
              <w:t>Hệ thống kiểm tra thông tin vừa nhập không hợp lệ và thông báo cho người dùng. Quay lại bước 2.</w:t>
            </w:r>
          </w:p>
        </w:tc>
      </w:tr>
    </w:tbl>
    <w:p w14:paraId="33DD019F" w14:textId="77777777" w:rsidR="005C7455" w:rsidRDefault="005C7455" w:rsidP="005C7455">
      <w:pPr>
        <w:rPr>
          <w:lang w:val="en-GB"/>
        </w:rPr>
      </w:pPr>
    </w:p>
    <w:p w14:paraId="5F2FEF57" w14:textId="77777777" w:rsidR="00761522" w:rsidRDefault="00761522">
      <w:pPr>
        <w:rPr>
          <w:rFonts w:ascii="Times New Roman" w:eastAsiaTheme="majorEastAsia" w:hAnsi="Times New Roman" w:cs="Times New Roman"/>
          <w:i/>
          <w:iCs/>
          <w:kern w:val="0"/>
          <w:sz w:val="26"/>
          <w:szCs w:val="26"/>
          <w:lang w:val="en-GB"/>
          <w14:ligatures w14:val="none"/>
        </w:rPr>
      </w:pPr>
      <w:bookmarkStart w:id="146" w:name="_Toc154326508"/>
      <w:bookmarkStart w:id="147" w:name="_Toc154432034"/>
      <w:bookmarkStart w:id="148" w:name="_Toc154432721"/>
      <w:bookmarkStart w:id="149" w:name="_Toc154432856"/>
      <w:bookmarkStart w:id="150" w:name="_Toc154432944"/>
      <w:r>
        <w:rPr>
          <w:rFonts w:cs="Times New Roman"/>
          <w:szCs w:val="26"/>
        </w:rPr>
        <w:br w:type="page"/>
      </w:r>
    </w:p>
    <w:p w14:paraId="35458F03" w14:textId="5A6B3DD5" w:rsidR="00761522" w:rsidRPr="00D64684" w:rsidRDefault="00761522" w:rsidP="00866B6E">
      <w:pPr>
        <w:pStyle w:val="Heading4"/>
        <w:numPr>
          <w:ilvl w:val="2"/>
          <w:numId w:val="10"/>
        </w:numPr>
        <w:ind w:left="357" w:hanging="357"/>
        <w:rPr>
          <w:rFonts w:cs="Times New Roman"/>
          <w:i w:val="0"/>
          <w:iCs w:val="0"/>
          <w:szCs w:val="26"/>
        </w:rPr>
      </w:pPr>
      <w:r w:rsidRPr="00D64684">
        <w:rPr>
          <w:rFonts w:cs="Times New Roman"/>
          <w:i w:val="0"/>
          <w:iCs w:val="0"/>
          <w:szCs w:val="26"/>
        </w:rPr>
        <w:lastRenderedPageBreak/>
        <w:t>Use case đổi mật khẩu</w:t>
      </w:r>
    </w:p>
    <w:p w14:paraId="32384F43" w14:textId="77777777" w:rsidR="00761522" w:rsidRDefault="00761522" w:rsidP="00D71622">
      <w:pPr>
        <w:pStyle w:val="Caption"/>
      </w:pPr>
    </w:p>
    <w:p w14:paraId="4AB1C0C9" w14:textId="76771176" w:rsidR="00D71622" w:rsidRDefault="00D71622" w:rsidP="00D71622">
      <w:pPr>
        <w:pStyle w:val="Caption"/>
      </w:pPr>
      <w:bookmarkStart w:id="151" w:name="_Toc184661866"/>
      <w:r>
        <w:t xml:space="preserve">Bảng </w:t>
      </w:r>
      <w:r w:rsidR="00AB2FDC">
        <w:fldChar w:fldCharType="begin"/>
      </w:r>
      <w:r w:rsidR="00AB2FDC">
        <w:instrText xml:space="preserve"> SEQ Bảng \* ARABIC </w:instrText>
      </w:r>
      <w:r w:rsidR="00AB2FDC">
        <w:fldChar w:fldCharType="separate"/>
      </w:r>
      <w:r w:rsidR="00AB2FDC">
        <w:rPr>
          <w:noProof/>
        </w:rPr>
        <w:t>5</w:t>
      </w:r>
      <w:r w:rsidR="00AB2FDC">
        <w:fldChar w:fldCharType="end"/>
      </w:r>
      <w:r>
        <w:t>. Đặc tả Use case đổi mật khẩu</w:t>
      </w:r>
      <w:bookmarkEnd w:id="146"/>
      <w:bookmarkEnd w:id="147"/>
      <w:bookmarkEnd w:id="148"/>
      <w:bookmarkEnd w:id="149"/>
      <w:bookmarkEnd w:id="150"/>
      <w:bookmarkEnd w:id="151"/>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812AA6" w:rsidRPr="003D0E58" w14:paraId="3CE1798F"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DB20B"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40D5C" w14:textId="79425AC6"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- 05</w:t>
            </w:r>
          </w:p>
        </w:tc>
      </w:tr>
      <w:tr w:rsidR="00812AA6" w:rsidRPr="003D0E58" w14:paraId="2BFCB3F9"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13599"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1EF79" w14:textId="7FEE8B68"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Đổi mật khẩu</w:t>
            </w:r>
          </w:p>
        </w:tc>
      </w:tr>
      <w:tr w:rsidR="00812AA6" w:rsidRPr="003D0E58" w14:paraId="19187CFF"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2815"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7231" w14:textId="75E201C6"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Cho phép người dùng đổi mật khẩu của tài khoản tài khoản</w:t>
            </w:r>
          </w:p>
        </w:tc>
      </w:tr>
      <w:tr w:rsidR="00812AA6" w:rsidRPr="003D0E58" w14:paraId="408042DF"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0925"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A75B" w14:textId="0BA76512" w:rsidR="00812AA6" w:rsidRPr="0052712D" w:rsidRDefault="00CB2EF9"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812AA6" w:rsidRPr="003D0E58" w14:paraId="05BC7C18"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245AC"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79719" w14:textId="055BBE2A"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Medium</w:t>
            </w:r>
          </w:p>
        </w:tc>
      </w:tr>
      <w:tr w:rsidR="00812AA6" w:rsidRPr="003D0E58" w14:paraId="306E0550"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14850"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FE342" w14:textId="74A9F69F"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Người dùng đã đăng nhập vào hệ thống</w:t>
            </w:r>
          </w:p>
        </w:tc>
      </w:tr>
      <w:tr w:rsidR="00812AA6" w:rsidRPr="003D0E58" w14:paraId="0ADBEB22"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9998"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134B" w14:textId="0C1FEC0D"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Người dùng đổi mật khẩu thành công.</w:t>
            </w:r>
          </w:p>
        </w:tc>
      </w:tr>
      <w:tr w:rsidR="00812AA6" w:rsidRPr="003D0E58" w14:paraId="03E6E9AB"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82462"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6935" w14:textId="73DFE210" w:rsidR="00812AA6" w:rsidRPr="0052712D" w:rsidRDefault="00812AA6"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nhấn vào biểu tượng user rồi chọn mục “</w:t>
            </w:r>
            <w:r w:rsidR="002D05C7" w:rsidRPr="0052712D">
              <w:rPr>
                <w:color w:val="000000"/>
                <w:sz w:val="26"/>
                <w:szCs w:val="26"/>
              </w:rPr>
              <w:t>Profile</w:t>
            </w:r>
            <w:r w:rsidRPr="0052712D">
              <w:rPr>
                <w:color w:val="000000"/>
                <w:sz w:val="26"/>
                <w:szCs w:val="26"/>
              </w:rPr>
              <w:t>”.</w:t>
            </w:r>
          </w:p>
          <w:p w14:paraId="2C16310B" w14:textId="57CF3C23" w:rsidR="00812AA6" w:rsidRPr="0052712D" w:rsidRDefault="00812AA6"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trang quản lý thông tin cá nhân.</w:t>
            </w:r>
          </w:p>
          <w:p w14:paraId="7F8C40C0" w14:textId="1514CAF4" w:rsidR="00812AA6" w:rsidRPr="0052712D" w:rsidRDefault="00812AA6"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 Người dùng chọn “</w:t>
            </w:r>
            <w:r w:rsidR="00B01006" w:rsidRPr="0052712D">
              <w:rPr>
                <w:color w:val="000000"/>
                <w:sz w:val="26"/>
                <w:szCs w:val="26"/>
              </w:rPr>
              <w:t>Change Password</w:t>
            </w:r>
            <w:r w:rsidRPr="0052712D">
              <w:rPr>
                <w:color w:val="000000"/>
                <w:sz w:val="26"/>
                <w:szCs w:val="26"/>
              </w:rPr>
              <w:t>”.</w:t>
            </w:r>
          </w:p>
          <w:p w14:paraId="1DF111CA" w14:textId="3B9C6044" w:rsidR="00812AA6" w:rsidRPr="0052712D" w:rsidRDefault="00812AA6"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 Hệ thống chuyển sang giao diện thay đổi mật khẩu.</w:t>
            </w:r>
          </w:p>
          <w:p w14:paraId="32E05334" w14:textId="6EF0838F" w:rsidR="00812AA6" w:rsidRPr="0052712D" w:rsidRDefault="00812AA6"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5. </w:t>
            </w:r>
            <w:r w:rsidR="003E6DB9" w:rsidRPr="0052712D">
              <w:rPr>
                <w:color w:val="000000"/>
                <w:sz w:val="26"/>
                <w:szCs w:val="26"/>
              </w:rPr>
              <w:t>Người dùng nhập mật khẩu hiện tại, mật khẩu mới và mật khẩu xác nhận</w:t>
            </w:r>
            <w:r w:rsidRPr="0052712D">
              <w:rPr>
                <w:color w:val="000000"/>
                <w:sz w:val="26"/>
                <w:szCs w:val="26"/>
              </w:rPr>
              <w:t>.</w:t>
            </w:r>
          </w:p>
          <w:p w14:paraId="31B3788B" w14:textId="0A98D78B" w:rsidR="00812AA6" w:rsidRPr="0052712D" w:rsidRDefault="003E6DB9"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w:t>
            </w:r>
            <w:r w:rsidR="00812AA6" w:rsidRPr="0052712D">
              <w:rPr>
                <w:color w:val="000000"/>
                <w:sz w:val="26"/>
                <w:szCs w:val="26"/>
              </w:rPr>
              <w:t xml:space="preserve">. Người nhấn nút </w:t>
            </w:r>
            <w:r w:rsidRPr="0052712D">
              <w:rPr>
                <w:color w:val="000000"/>
                <w:sz w:val="26"/>
                <w:szCs w:val="26"/>
              </w:rPr>
              <w:t>“</w:t>
            </w:r>
            <w:r w:rsidR="00B01006" w:rsidRPr="0052712D">
              <w:rPr>
                <w:color w:val="000000"/>
                <w:sz w:val="26"/>
                <w:szCs w:val="26"/>
              </w:rPr>
              <w:t>Change Password</w:t>
            </w:r>
            <w:r w:rsidRPr="0052712D">
              <w:rPr>
                <w:color w:val="000000"/>
                <w:sz w:val="26"/>
                <w:szCs w:val="26"/>
              </w:rPr>
              <w:t>”</w:t>
            </w:r>
            <w:r w:rsidR="00812AA6" w:rsidRPr="0052712D">
              <w:rPr>
                <w:color w:val="000000"/>
                <w:sz w:val="26"/>
                <w:szCs w:val="26"/>
              </w:rPr>
              <w:t>.</w:t>
            </w:r>
          </w:p>
          <w:p w14:paraId="5FACD151" w14:textId="61B4F8D3" w:rsidR="00812AA6" w:rsidRPr="0052712D" w:rsidRDefault="003E6DB9"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w:t>
            </w:r>
            <w:r w:rsidR="00812AA6" w:rsidRPr="0052712D">
              <w:rPr>
                <w:color w:val="000000"/>
                <w:sz w:val="26"/>
                <w:szCs w:val="26"/>
              </w:rPr>
              <w:t xml:space="preserve">. </w:t>
            </w:r>
            <w:r w:rsidR="00CB2EF9" w:rsidRPr="0052712D">
              <w:rPr>
                <w:color w:val="000000"/>
                <w:sz w:val="26"/>
                <w:szCs w:val="26"/>
              </w:rPr>
              <w:t>Hệ thống kiểm tra và thô</w:t>
            </w:r>
            <w:r w:rsidR="00812AA6" w:rsidRPr="0052712D">
              <w:rPr>
                <w:color w:val="000000"/>
                <w:sz w:val="26"/>
                <w:szCs w:val="26"/>
              </w:rPr>
              <w:t>ng báo đổi mật khẩu thành công.</w:t>
            </w:r>
          </w:p>
        </w:tc>
      </w:tr>
      <w:tr w:rsidR="00812AA6" w:rsidRPr="003D0E58" w14:paraId="7C5E6D4E"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F0569"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6125" w14:textId="293B01F7" w:rsidR="00812AA6" w:rsidRPr="0052712D" w:rsidRDefault="00812AA6" w:rsidP="004C0240">
            <w:pPr>
              <w:spacing w:after="0" w:line="360" w:lineRule="auto"/>
              <w:jc w:val="both"/>
              <w:rPr>
                <w:rFonts w:ascii="Times New Roman" w:eastAsia="Times New Roman" w:hAnsi="Times New Roman" w:cs="Times New Roman"/>
                <w:kern w:val="0"/>
                <w:sz w:val="26"/>
                <w:szCs w:val="26"/>
                <w14:ligatures w14:val="none"/>
              </w:rPr>
            </w:pPr>
          </w:p>
        </w:tc>
      </w:tr>
      <w:tr w:rsidR="00812AA6" w:rsidRPr="003D0E58" w14:paraId="38680786"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43143" w14:textId="77777777" w:rsidR="00812AA6" w:rsidRPr="005C7455" w:rsidRDefault="00812AA6"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2AEC8" w14:textId="70229DBD" w:rsidR="00812AA6" w:rsidRPr="0052712D" w:rsidRDefault="00CB2EF9" w:rsidP="00CB2EF9">
            <w:pPr>
              <w:pStyle w:val="NormalWeb"/>
              <w:spacing w:before="0" w:beforeAutospacing="0" w:after="0" w:afterAutospacing="0" w:line="360" w:lineRule="auto"/>
              <w:jc w:val="both"/>
              <w:rPr>
                <w:sz w:val="26"/>
                <w:szCs w:val="26"/>
              </w:rPr>
            </w:pPr>
            <w:r w:rsidRPr="0052712D">
              <w:rPr>
                <w:color w:val="000000"/>
                <w:sz w:val="26"/>
                <w:szCs w:val="26"/>
              </w:rPr>
              <w:t>7. Người dùng nhập mật khẩu hiện tại sai hoặc mật khẩu mới và mật khẩu xác nhận không trùng nhau</w:t>
            </w:r>
          </w:p>
        </w:tc>
      </w:tr>
    </w:tbl>
    <w:p w14:paraId="03A4E3A3" w14:textId="15945A1C" w:rsidR="003E6DB9" w:rsidRPr="00CB2EF9" w:rsidRDefault="003E6DB9" w:rsidP="00CB2EF9">
      <w:pPr>
        <w:rPr>
          <w:rFonts w:cs="Times New Roman"/>
          <w:szCs w:val="26"/>
          <w:lang w:val="en-GB"/>
        </w:rPr>
      </w:pPr>
    </w:p>
    <w:p w14:paraId="6966EC49" w14:textId="289BEDE6" w:rsidR="003073AB" w:rsidRPr="00D64684" w:rsidRDefault="003073AB" w:rsidP="00866B6E">
      <w:pPr>
        <w:pStyle w:val="Heading4"/>
        <w:numPr>
          <w:ilvl w:val="2"/>
          <w:numId w:val="10"/>
        </w:numPr>
        <w:ind w:left="357" w:hanging="357"/>
        <w:rPr>
          <w:rFonts w:cs="Times New Roman"/>
          <w:i w:val="0"/>
          <w:iCs w:val="0"/>
          <w:szCs w:val="26"/>
        </w:rPr>
      </w:pPr>
      <w:r w:rsidRPr="00D64684">
        <w:rPr>
          <w:rFonts w:cs="Times New Roman"/>
          <w:i w:val="0"/>
          <w:iCs w:val="0"/>
          <w:szCs w:val="26"/>
        </w:rPr>
        <w:lastRenderedPageBreak/>
        <w:t xml:space="preserve">Use case </w:t>
      </w:r>
      <w:r w:rsidR="00F24998" w:rsidRPr="00D64684">
        <w:rPr>
          <w:rFonts w:cs="Times New Roman"/>
          <w:i w:val="0"/>
          <w:iCs w:val="0"/>
          <w:szCs w:val="26"/>
        </w:rPr>
        <w:t>q</w:t>
      </w:r>
      <w:r w:rsidR="0085182E" w:rsidRPr="00D64684">
        <w:rPr>
          <w:rFonts w:cs="Times New Roman"/>
          <w:i w:val="0"/>
          <w:iCs w:val="0"/>
          <w:szCs w:val="26"/>
        </w:rPr>
        <w:t>uản lý dự án</w:t>
      </w:r>
    </w:p>
    <w:p w14:paraId="743A8E06" w14:textId="3B81151F" w:rsidR="0085182E" w:rsidRDefault="000D1BB6" w:rsidP="0085182E">
      <w:pPr>
        <w:rPr>
          <w:lang w:val="en-GB"/>
        </w:rPr>
      </w:pPr>
      <w:r w:rsidRPr="000D1BB6">
        <w:rPr>
          <w:noProof/>
          <w:lang w:val="en-GB"/>
        </w:rPr>
        <w:drawing>
          <wp:inline distT="0" distB="0" distL="0" distR="0" wp14:anchorId="62142665" wp14:editId="1ECAB938">
            <wp:extent cx="5760720" cy="2386330"/>
            <wp:effectExtent l="0" t="0" r="0" b="0"/>
            <wp:docPr id="50915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55933" name=""/>
                    <pic:cNvPicPr/>
                  </pic:nvPicPr>
                  <pic:blipFill>
                    <a:blip r:embed="rId24"/>
                    <a:stretch>
                      <a:fillRect/>
                    </a:stretch>
                  </pic:blipFill>
                  <pic:spPr>
                    <a:xfrm>
                      <a:off x="0" y="0"/>
                      <a:ext cx="5760720" cy="2386330"/>
                    </a:xfrm>
                    <a:prstGeom prst="rect">
                      <a:avLst/>
                    </a:prstGeom>
                  </pic:spPr>
                </pic:pic>
              </a:graphicData>
            </a:graphic>
          </wp:inline>
        </w:drawing>
      </w:r>
    </w:p>
    <w:p w14:paraId="1586D86D" w14:textId="425024BB" w:rsidR="0004554B" w:rsidRDefault="0004554B" w:rsidP="0004554B">
      <w:pPr>
        <w:pStyle w:val="Caption"/>
      </w:pPr>
      <w:bookmarkStart w:id="152" w:name="_Toc184671451"/>
      <w:r>
        <w:t xml:space="preserve">Hình </w:t>
      </w:r>
      <w:r w:rsidR="00ED5321">
        <w:fldChar w:fldCharType="begin"/>
      </w:r>
      <w:r w:rsidR="00ED5321">
        <w:instrText xml:space="preserve"> SEQ Hình \* ARABIC </w:instrText>
      </w:r>
      <w:r w:rsidR="00ED5321">
        <w:fldChar w:fldCharType="separate"/>
      </w:r>
      <w:r w:rsidR="00ED5321">
        <w:rPr>
          <w:noProof/>
        </w:rPr>
        <w:t>11</w:t>
      </w:r>
      <w:r w:rsidR="00ED5321">
        <w:fldChar w:fldCharType="end"/>
      </w:r>
      <w:r>
        <w:t xml:space="preserve"> Lược đồ Use case quản lý dự án</w:t>
      </w:r>
      <w:bookmarkEnd w:id="152"/>
    </w:p>
    <w:p w14:paraId="3E48AEB7" w14:textId="5DDAC57B" w:rsidR="00791354" w:rsidRPr="00D64684" w:rsidRDefault="00791354" w:rsidP="00866B6E">
      <w:pPr>
        <w:pStyle w:val="Heading4"/>
        <w:numPr>
          <w:ilvl w:val="2"/>
          <w:numId w:val="10"/>
        </w:numPr>
        <w:ind w:left="357" w:hanging="357"/>
        <w:rPr>
          <w:rFonts w:cs="Times New Roman"/>
          <w:i w:val="0"/>
          <w:iCs w:val="0"/>
          <w:szCs w:val="26"/>
        </w:rPr>
      </w:pPr>
      <w:r w:rsidRPr="00D64684">
        <w:rPr>
          <w:rFonts w:cs="Times New Roman"/>
          <w:i w:val="0"/>
          <w:iCs w:val="0"/>
          <w:szCs w:val="26"/>
        </w:rPr>
        <w:t>Use case Tạo dự án mới</w:t>
      </w:r>
    </w:p>
    <w:p w14:paraId="2C8398B8" w14:textId="6574B2D6" w:rsidR="003073AB" w:rsidRDefault="003073AB" w:rsidP="003073AB">
      <w:pPr>
        <w:pStyle w:val="Caption"/>
      </w:pPr>
      <w:bookmarkStart w:id="153" w:name="_Toc154326510"/>
      <w:bookmarkStart w:id="154" w:name="_Toc154432036"/>
      <w:bookmarkStart w:id="155" w:name="_Toc154432723"/>
      <w:bookmarkStart w:id="156" w:name="_Toc154432858"/>
      <w:bookmarkStart w:id="157" w:name="_Toc154432946"/>
      <w:bookmarkStart w:id="158" w:name="_Toc184661867"/>
      <w:r>
        <w:t xml:space="preserve">Bảng </w:t>
      </w:r>
      <w:r w:rsidR="00AB2FDC">
        <w:fldChar w:fldCharType="begin"/>
      </w:r>
      <w:r w:rsidR="00AB2FDC">
        <w:instrText xml:space="preserve"> SEQ Bảng \* ARABIC </w:instrText>
      </w:r>
      <w:r w:rsidR="00AB2FDC">
        <w:fldChar w:fldCharType="separate"/>
      </w:r>
      <w:r w:rsidR="00AB2FDC">
        <w:rPr>
          <w:noProof/>
        </w:rPr>
        <w:t>6</w:t>
      </w:r>
      <w:r w:rsidR="00AB2FDC">
        <w:fldChar w:fldCharType="end"/>
      </w:r>
      <w:r w:rsidRPr="007E2098">
        <w:t xml:space="preserve">. Đặc tả Use case </w:t>
      </w:r>
      <w:bookmarkEnd w:id="153"/>
      <w:bookmarkEnd w:id="154"/>
      <w:bookmarkEnd w:id="155"/>
      <w:bookmarkEnd w:id="156"/>
      <w:bookmarkEnd w:id="157"/>
      <w:r w:rsidR="00F24998">
        <w:t>t</w:t>
      </w:r>
      <w:r w:rsidR="00A55C1C">
        <w:t>ạo dự án mới</w:t>
      </w:r>
      <w:bookmarkEnd w:id="158"/>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3073AB" w:rsidRPr="003D0E58" w14:paraId="2B937D14"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68969"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4E51" w14:textId="0314B993" w:rsidR="003073AB" w:rsidRPr="0052712D" w:rsidRDefault="003073AB"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- 0</w:t>
            </w:r>
            <w:r w:rsidR="00155B8B" w:rsidRPr="0052712D">
              <w:rPr>
                <w:rFonts w:ascii="Times New Roman" w:hAnsi="Times New Roman" w:cs="Times New Roman"/>
                <w:color w:val="000000"/>
                <w:sz w:val="26"/>
                <w:szCs w:val="26"/>
              </w:rPr>
              <w:t>6</w:t>
            </w:r>
          </w:p>
        </w:tc>
      </w:tr>
      <w:tr w:rsidR="003073AB" w:rsidRPr="003D0E58" w14:paraId="38C436F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2149"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D021" w14:textId="2FD8AC3F" w:rsidR="003073AB" w:rsidRPr="0052712D" w:rsidRDefault="00A55C1C"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Tạo dự án mới</w:t>
            </w:r>
          </w:p>
        </w:tc>
      </w:tr>
      <w:tr w:rsidR="003073AB" w:rsidRPr="003D0E58" w14:paraId="22D282FB"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6551"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A820" w14:textId="40534C4D" w:rsidR="003073AB" w:rsidRPr="0052712D" w:rsidRDefault="003073AB"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A55C1C" w:rsidRPr="0052712D">
              <w:rPr>
                <w:rFonts w:ascii="Times New Roman" w:hAnsi="Times New Roman" w:cs="Times New Roman"/>
                <w:color w:val="000000"/>
                <w:sz w:val="26"/>
                <w:szCs w:val="26"/>
              </w:rPr>
              <w:t>tạo dự án mới</w:t>
            </w:r>
          </w:p>
        </w:tc>
      </w:tr>
      <w:tr w:rsidR="003073AB" w:rsidRPr="003D0E58" w14:paraId="5ADEF3F5"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7A93C"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4124D" w14:textId="7248752B" w:rsidR="003073AB" w:rsidRPr="0052712D" w:rsidRDefault="00CB2EF9"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3073AB" w:rsidRPr="003D0E58" w14:paraId="7F495A8F"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1D718"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58C70" w14:textId="5EB3EF71" w:rsidR="003073AB" w:rsidRPr="0052712D" w:rsidRDefault="00A55C1C"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3073AB" w:rsidRPr="003D0E58" w14:paraId="2BAA8AA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410CB"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50480" w14:textId="718E35F8" w:rsidR="003073AB" w:rsidRPr="0052712D" w:rsidRDefault="003073AB"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Người dùng đã đăng nhập vào hệ thống</w:t>
            </w:r>
          </w:p>
        </w:tc>
      </w:tr>
      <w:tr w:rsidR="003073AB" w:rsidRPr="003D0E58" w14:paraId="674A780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5EE93"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694D" w14:textId="6EC11769" w:rsidR="003073AB" w:rsidRPr="0052712D" w:rsidRDefault="003073AB"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Người dùng </w:t>
            </w:r>
            <w:r w:rsidR="003677B2" w:rsidRPr="0052712D">
              <w:rPr>
                <w:rFonts w:ascii="Times New Roman" w:hAnsi="Times New Roman" w:cs="Times New Roman"/>
                <w:color w:val="000000"/>
                <w:sz w:val="26"/>
                <w:szCs w:val="26"/>
              </w:rPr>
              <w:t>tạo dự án mới thành công</w:t>
            </w:r>
          </w:p>
        </w:tc>
      </w:tr>
      <w:tr w:rsidR="003073AB" w:rsidRPr="003D0E58" w14:paraId="764730B1"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B8234"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9BD6" w14:textId="1A976DBA"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Người dùng nhấn vào </w:t>
            </w:r>
            <w:r w:rsidR="003677B2" w:rsidRPr="0052712D">
              <w:rPr>
                <w:color w:val="000000"/>
                <w:sz w:val="26"/>
                <w:szCs w:val="26"/>
              </w:rPr>
              <w:t>nút “Creat project” ở mục “Project”</w:t>
            </w:r>
            <w:r w:rsidRPr="0052712D">
              <w:rPr>
                <w:color w:val="000000"/>
                <w:sz w:val="26"/>
                <w:szCs w:val="26"/>
              </w:rPr>
              <w:t>.</w:t>
            </w:r>
          </w:p>
          <w:p w14:paraId="1AA62707" w14:textId="4D3EE4D7"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Hệ thống </w:t>
            </w:r>
            <w:r w:rsidR="003677B2" w:rsidRPr="0052712D">
              <w:rPr>
                <w:color w:val="000000"/>
                <w:sz w:val="26"/>
                <w:szCs w:val="26"/>
              </w:rPr>
              <w:t>chuyển đến trang “Create a new project”</w:t>
            </w:r>
            <w:r w:rsidRPr="0052712D">
              <w:rPr>
                <w:color w:val="000000"/>
                <w:sz w:val="26"/>
                <w:szCs w:val="26"/>
              </w:rPr>
              <w:t>.</w:t>
            </w:r>
          </w:p>
          <w:p w14:paraId="513E9964" w14:textId="594AD017"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 Người dùng nhấn nút “</w:t>
            </w:r>
            <w:r w:rsidR="003677B2" w:rsidRPr="0052712D">
              <w:rPr>
                <w:color w:val="000000"/>
                <w:sz w:val="26"/>
                <w:szCs w:val="26"/>
              </w:rPr>
              <w:t>Blank project</w:t>
            </w:r>
            <w:r w:rsidRPr="0052712D">
              <w:rPr>
                <w:color w:val="000000"/>
                <w:sz w:val="26"/>
                <w:szCs w:val="26"/>
              </w:rPr>
              <w:t>”.</w:t>
            </w:r>
          </w:p>
          <w:p w14:paraId="6D7D3B1A" w14:textId="618CE5E5"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w:t>
            </w:r>
            <w:r w:rsidR="003677B2" w:rsidRPr="0052712D">
              <w:rPr>
                <w:color w:val="000000"/>
                <w:sz w:val="26"/>
                <w:szCs w:val="26"/>
              </w:rPr>
              <w:t>chuyến đến trang “New project”</w:t>
            </w:r>
            <w:r w:rsidRPr="0052712D">
              <w:rPr>
                <w:color w:val="000000"/>
                <w:sz w:val="26"/>
                <w:szCs w:val="26"/>
              </w:rPr>
              <w:t>.</w:t>
            </w:r>
          </w:p>
          <w:p w14:paraId="21AD2852" w14:textId="06AA15D8"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5. Người dùng </w:t>
            </w:r>
            <w:r w:rsidR="003677B2" w:rsidRPr="0052712D">
              <w:rPr>
                <w:color w:val="000000"/>
                <w:sz w:val="26"/>
                <w:szCs w:val="26"/>
              </w:rPr>
              <w:t>nhập tên dự án.</w:t>
            </w:r>
          </w:p>
          <w:p w14:paraId="303F0294" w14:textId="588CEB2C" w:rsidR="003073AB" w:rsidRPr="0052712D" w:rsidRDefault="003073AB"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 Người dùng nhấn nút “</w:t>
            </w:r>
            <w:r w:rsidR="00CB2EF9" w:rsidRPr="0052712D">
              <w:rPr>
                <w:color w:val="000000"/>
                <w:sz w:val="26"/>
                <w:szCs w:val="26"/>
              </w:rPr>
              <w:t>Lưu</w:t>
            </w:r>
            <w:r w:rsidRPr="0052712D">
              <w:rPr>
                <w:color w:val="000000"/>
                <w:sz w:val="26"/>
                <w:szCs w:val="26"/>
              </w:rPr>
              <w:t>”.</w:t>
            </w:r>
          </w:p>
          <w:p w14:paraId="0B9BE259" w14:textId="1F74D371" w:rsidR="003073AB" w:rsidRPr="0052712D" w:rsidRDefault="00CB2EF9" w:rsidP="004C024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 xml:space="preserve">7. Hệ thống kiểm tra </w:t>
            </w:r>
            <w:r w:rsidR="003677B2" w:rsidRPr="0052712D">
              <w:rPr>
                <w:color w:val="000000"/>
                <w:sz w:val="26"/>
                <w:szCs w:val="26"/>
              </w:rPr>
              <w:t xml:space="preserve">thông tin </w:t>
            </w:r>
            <w:r w:rsidRPr="0052712D">
              <w:rPr>
                <w:color w:val="000000"/>
                <w:sz w:val="26"/>
                <w:szCs w:val="26"/>
              </w:rPr>
              <w:t xml:space="preserve">và thông báo </w:t>
            </w:r>
            <w:r w:rsidR="003677B2" w:rsidRPr="0052712D">
              <w:rPr>
                <w:color w:val="000000"/>
                <w:sz w:val="26"/>
                <w:szCs w:val="26"/>
              </w:rPr>
              <w:t>tạo dự án thành công</w:t>
            </w:r>
            <w:r w:rsidRPr="0052712D">
              <w:rPr>
                <w:color w:val="000000"/>
                <w:sz w:val="26"/>
                <w:szCs w:val="26"/>
              </w:rPr>
              <w:t>.</w:t>
            </w:r>
            <w:r w:rsidR="003677B2" w:rsidRPr="0052712D">
              <w:rPr>
                <w:color w:val="000000"/>
                <w:sz w:val="26"/>
                <w:szCs w:val="26"/>
              </w:rPr>
              <w:t xml:space="preserve"> Chuyển đến trang dự án mới được tạo.</w:t>
            </w:r>
          </w:p>
        </w:tc>
      </w:tr>
      <w:tr w:rsidR="003073AB" w:rsidRPr="003D0E58" w14:paraId="28734943"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F7A1"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A2C0" w14:textId="7B0A5950" w:rsidR="003073AB" w:rsidRPr="0052712D" w:rsidRDefault="003677B2"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1. Người dùng nhấn nút </w:t>
            </w:r>
            <w:r w:rsidRPr="0052712D">
              <w:rPr>
                <w:rFonts w:ascii="Times New Roman" w:eastAsia="Times New Roman" w:hAnsi="Times New Roman" w:cs="Times New Roman"/>
                <w:noProof/>
                <w:kern w:val="0"/>
                <w:sz w:val="26"/>
                <w:szCs w:val="26"/>
                <w14:ligatures w14:val="none"/>
              </w:rPr>
              <w:drawing>
                <wp:inline distT="0" distB="0" distL="0" distR="0" wp14:anchorId="013008FC" wp14:editId="6E8FB023">
                  <wp:extent cx="197827" cy="250581"/>
                  <wp:effectExtent l="0" t="0" r="0" b="0"/>
                  <wp:docPr id="3498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5534" name=""/>
                          <pic:cNvPicPr/>
                        </pic:nvPicPr>
                        <pic:blipFill>
                          <a:blip r:embed="rId25"/>
                          <a:stretch>
                            <a:fillRect/>
                          </a:stretch>
                        </pic:blipFill>
                        <pic:spPr>
                          <a:xfrm>
                            <a:off x="0" y="0"/>
                            <a:ext cx="199133" cy="252236"/>
                          </a:xfrm>
                          <a:prstGeom prst="rect">
                            <a:avLst/>
                          </a:prstGeom>
                        </pic:spPr>
                      </pic:pic>
                    </a:graphicData>
                  </a:graphic>
                </wp:inline>
              </w:drawing>
            </w:r>
            <w:r w:rsidRPr="0052712D">
              <w:rPr>
                <w:rFonts w:ascii="Times New Roman" w:eastAsia="Times New Roman" w:hAnsi="Times New Roman" w:cs="Times New Roman"/>
                <w:kern w:val="0"/>
                <w:sz w:val="26"/>
                <w:szCs w:val="26"/>
                <w14:ligatures w14:val="none"/>
              </w:rPr>
              <w:t xml:space="preserve"> ở mục “PROJECTS” bên thanh sidebar</w:t>
            </w:r>
          </w:p>
        </w:tc>
      </w:tr>
      <w:tr w:rsidR="003073AB" w:rsidRPr="003D0E58" w14:paraId="2F89D725"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E5AF1" w14:textId="77777777" w:rsidR="003073AB" w:rsidRPr="005C7455" w:rsidRDefault="003073AB"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7B2FA" w14:textId="5FE06386" w:rsidR="003073AB" w:rsidRPr="00812AA6" w:rsidRDefault="003073AB" w:rsidP="004C0240">
            <w:pPr>
              <w:pStyle w:val="NormalWeb"/>
              <w:spacing w:before="0" w:beforeAutospacing="0" w:after="0" w:afterAutospacing="0" w:line="360" w:lineRule="auto"/>
              <w:jc w:val="both"/>
            </w:pPr>
          </w:p>
        </w:tc>
      </w:tr>
    </w:tbl>
    <w:p w14:paraId="0A513B91" w14:textId="77777777" w:rsidR="003073AB" w:rsidRDefault="003073AB" w:rsidP="005C7455">
      <w:pPr>
        <w:rPr>
          <w:lang w:val="en-GB"/>
        </w:rPr>
      </w:pPr>
    </w:p>
    <w:p w14:paraId="6FC833C3" w14:textId="1DF84D4E" w:rsidR="002E5EF5"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2E5EF5" w:rsidRPr="00D64684">
        <w:rPr>
          <w:rFonts w:cs="Times New Roman"/>
          <w:i w:val="0"/>
          <w:iCs w:val="0"/>
          <w:szCs w:val="26"/>
        </w:rPr>
        <w:t xml:space="preserve">Use case </w:t>
      </w:r>
      <w:r w:rsidR="00791354" w:rsidRPr="00D64684">
        <w:rPr>
          <w:rFonts w:cs="Times New Roman"/>
          <w:i w:val="0"/>
          <w:iCs w:val="0"/>
          <w:szCs w:val="26"/>
        </w:rPr>
        <w:t>xem thông tin dự án</w:t>
      </w:r>
    </w:p>
    <w:p w14:paraId="6E76A451" w14:textId="66952522" w:rsidR="002E5EF5" w:rsidRDefault="002E5EF5" w:rsidP="002E5EF5">
      <w:pPr>
        <w:pStyle w:val="Caption"/>
      </w:pPr>
      <w:bookmarkStart w:id="159" w:name="_Toc154326511"/>
      <w:bookmarkStart w:id="160" w:name="_Toc154432037"/>
      <w:bookmarkStart w:id="161" w:name="_Toc154432724"/>
      <w:bookmarkStart w:id="162" w:name="_Toc154432859"/>
      <w:bookmarkStart w:id="163" w:name="_Toc154432947"/>
      <w:bookmarkStart w:id="164" w:name="_Toc184661868"/>
      <w:r>
        <w:t xml:space="preserve">Bảng </w:t>
      </w:r>
      <w:r w:rsidR="00AB2FDC">
        <w:fldChar w:fldCharType="begin"/>
      </w:r>
      <w:r w:rsidR="00AB2FDC">
        <w:instrText xml:space="preserve"> SEQ Bảng \* ARABIC </w:instrText>
      </w:r>
      <w:r w:rsidR="00AB2FDC">
        <w:fldChar w:fldCharType="separate"/>
      </w:r>
      <w:r w:rsidR="00AB2FDC">
        <w:rPr>
          <w:noProof/>
        </w:rPr>
        <w:t>7</w:t>
      </w:r>
      <w:r w:rsidR="00AB2FDC">
        <w:fldChar w:fldCharType="end"/>
      </w:r>
      <w:r w:rsidRPr="007E2098">
        <w:t xml:space="preserve">. Đặc tả Use case </w:t>
      </w:r>
      <w:bookmarkEnd w:id="159"/>
      <w:bookmarkEnd w:id="160"/>
      <w:bookmarkEnd w:id="161"/>
      <w:bookmarkEnd w:id="162"/>
      <w:bookmarkEnd w:id="163"/>
      <w:r w:rsidR="006000F9">
        <w:rPr>
          <w:rFonts w:cs="Times New Roman"/>
          <w:szCs w:val="26"/>
        </w:rPr>
        <w:t>xem thông tin dự án</w:t>
      </w:r>
      <w:bookmarkEnd w:id="164"/>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2E5EF5" w:rsidRPr="003D0E58" w14:paraId="3B95F28E"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A798"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C48E9" w14:textId="5E7BAE50" w:rsidR="002E5EF5" w:rsidRPr="0052712D" w:rsidRDefault="002E5EF5"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- 0</w:t>
            </w:r>
            <w:r w:rsidR="00155B8B" w:rsidRPr="0052712D">
              <w:rPr>
                <w:rFonts w:ascii="Times New Roman" w:hAnsi="Times New Roman" w:cs="Times New Roman"/>
                <w:color w:val="000000"/>
                <w:sz w:val="26"/>
                <w:szCs w:val="26"/>
              </w:rPr>
              <w:t>7</w:t>
            </w:r>
          </w:p>
        </w:tc>
      </w:tr>
      <w:tr w:rsidR="002E5EF5" w:rsidRPr="003D0E58" w14:paraId="66351A72"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6F83F"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4761" w14:textId="165A23C9" w:rsidR="002E5EF5" w:rsidRPr="0052712D" w:rsidRDefault="00791354"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Xem thông tin dự án</w:t>
            </w:r>
          </w:p>
        </w:tc>
      </w:tr>
      <w:tr w:rsidR="002E5EF5" w:rsidRPr="003D0E58" w14:paraId="2A09A94D"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7FD4"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9785" w14:textId="5BE14816" w:rsidR="002E5EF5" w:rsidRPr="0052712D" w:rsidRDefault="002E5EF5"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Cho phép người dùng</w:t>
            </w:r>
            <w:r w:rsidR="002F3E88" w:rsidRPr="0052712D">
              <w:rPr>
                <w:rFonts w:ascii="Times New Roman" w:hAnsi="Times New Roman" w:cs="Times New Roman"/>
                <w:color w:val="000000"/>
                <w:sz w:val="26"/>
                <w:szCs w:val="26"/>
              </w:rPr>
              <w:t xml:space="preserve"> </w:t>
            </w:r>
            <w:r w:rsidR="00791354" w:rsidRPr="0052712D">
              <w:rPr>
                <w:rFonts w:ascii="Times New Roman" w:hAnsi="Times New Roman" w:cs="Times New Roman"/>
                <w:color w:val="000000"/>
                <w:sz w:val="26"/>
                <w:szCs w:val="26"/>
              </w:rPr>
              <w:t>xem thông tin dự án</w:t>
            </w:r>
            <w:r w:rsidR="002F3E88" w:rsidRPr="0052712D">
              <w:rPr>
                <w:rFonts w:ascii="Times New Roman" w:hAnsi="Times New Roman" w:cs="Times New Roman"/>
                <w:color w:val="000000"/>
                <w:sz w:val="26"/>
                <w:szCs w:val="26"/>
              </w:rPr>
              <w:t>.</w:t>
            </w:r>
          </w:p>
        </w:tc>
      </w:tr>
      <w:tr w:rsidR="002E5EF5" w:rsidRPr="003D0E58" w14:paraId="183E5C03"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BC99"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1A50" w14:textId="6FA63B76" w:rsidR="002E5EF5" w:rsidRPr="0052712D" w:rsidRDefault="00987EB4"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2E5EF5" w:rsidRPr="003D0E58" w14:paraId="2BC203D2"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969D"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ACF5E" w14:textId="4876EB20" w:rsidR="002E5EF5" w:rsidRPr="0052712D" w:rsidRDefault="00987EB4"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2E5EF5" w:rsidRPr="003D0E58" w14:paraId="32D23E31"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94B62"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74EC" w14:textId="2F71EE25" w:rsidR="002E5EF5" w:rsidRPr="0052712D" w:rsidRDefault="00DD644F"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w:t>
            </w:r>
            <w:r w:rsidR="00987EB4" w:rsidRPr="0052712D">
              <w:rPr>
                <w:rFonts w:ascii="Times New Roman" w:eastAsia="Times New Roman" w:hAnsi="Times New Roman" w:cs="Times New Roman"/>
                <w:kern w:val="0"/>
                <w:sz w:val="26"/>
                <w:szCs w:val="26"/>
                <w14:ligatures w14:val="none"/>
              </w:rPr>
              <w:t xml:space="preserve"> đã đăng nhập vào hệ thống</w:t>
            </w:r>
            <w:r w:rsidR="005575E5" w:rsidRPr="0052712D">
              <w:rPr>
                <w:rFonts w:ascii="Times New Roman" w:eastAsia="Times New Roman" w:hAnsi="Times New Roman" w:cs="Times New Roman"/>
                <w:kern w:val="0"/>
                <w:sz w:val="26"/>
                <w:szCs w:val="26"/>
                <w14:ligatures w14:val="none"/>
              </w:rPr>
              <w:t>.</w:t>
            </w:r>
          </w:p>
          <w:p w14:paraId="5E6DBC00" w14:textId="58CB444B" w:rsidR="006000F9" w:rsidRPr="0052712D" w:rsidRDefault="006000F9"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w:t>
            </w:r>
            <w:r w:rsidR="001F3064" w:rsidRPr="0052712D">
              <w:rPr>
                <w:rFonts w:ascii="Times New Roman" w:eastAsia="Times New Roman" w:hAnsi="Times New Roman" w:cs="Times New Roman"/>
                <w:kern w:val="0"/>
                <w:sz w:val="26"/>
                <w:szCs w:val="26"/>
                <w14:ligatures w14:val="none"/>
              </w:rPr>
              <w:t>đã tạo hoặc được thêm vào</w:t>
            </w:r>
            <w:r w:rsidR="00E01248" w:rsidRPr="0052712D">
              <w:rPr>
                <w:rFonts w:ascii="Times New Roman" w:eastAsia="Times New Roman" w:hAnsi="Times New Roman" w:cs="Times New Roman"/>
                <w:kern w:val="0"/>
                <w:sz w:val="26"/>
                <w:szCs w:val="26"/>
                <w14:ligatures w14:val="none"/>
              </w:rPr>
              <w:t xml:space="preserve"> dự án</w:t>
            </w:r>
            <w:r w:rsidR="005575E5" w:rsidRPr="0052712D">
              <w:rPr>
                <w:rFonts w:ascii="Times New Roman" w:eastAsia="Times New Roman" w:hAnsi="Times New Roman" w:cs="Times New Roman"/>
                <w:kern w:val="0"/>
                <w:sz w:val="26"/>
                <w:szCs w:val="26"/>
                <w14:ligatures w14:val="none"/>
              </w:rPr>
              <w:t>.</w:t>
            </w:r>
          </w:p>
        </w:tc>
      </w:tr>
      <w:tr w:rsidR="002E5EF5" w:rsidRPr="003D0E58" w14:paraId="75EEC2B2"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8B0BF"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16C26" w14:textId="6ABFCDCF" w:rsidR="002E5EF5" w:rsidRPr="0052712D" w:rsidRDefault="00987EB4"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Các thao tác xem</w:t>
            </w:r>
            <w:r w:rsidR="00791354" w:rsidRPr="0052712D">
              <w:rPr>
                <w:rFonts w:ascii="Times New Roman" w:hAnsi="Times New Roman" w:cs="Times New Roman"/>
                <w:color w:val="000000"/>
                <w:sz w:val="26"/>
                <w:szCs w:val="26"/>
              </w:rPr>
              <w:t xml:space="preserve"> thông tin dự án</w:t>
            </w:r>
            <w:r w:rsidRPr="0052712D">
              <w:rPr>
                <w:rFonts w:ascii="Times New Roman" w:hAnsi="Times New Roman" w:cs="Times New Roman"/>
                <w:color w:val="000000"/>
                <w:sz w:val="26"/>
                <w:szCs w:val="26"/>
              </w:rPr>
              <w:t xml:space="preserve"> thực hiện thành công</w:t>
            </w:r>
          </w:p>
        </w:tc>
      </w:tr>
      <w:tr w:rsidR="002E5EF5" w:rsidRPr="003D0E58" w14:paraId="0B0E801C"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1F26"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FBD7" w14:textId="31397CF5" w:rsidR="00987EB4" w:rsidRPr="0052712D" w:rsidRDefault="00BB5B12" w:rsidP="00BB5B1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w:t>
            </w:r>
            <w:r w:rsidR="00987EB4" w:rsidRPr="0052712D">
              <w:rPr>
                <w:color w:val="000000"/>
                <w:sz w:val="26"/>
                <w:szCs w:val="26"/>
              </w:rPr>
              <w:t>Người dùng truy cập vào trang chủ website.</w:t>
            </w:r>
          </w:p>
          <w:p w14:paraId="51797DCC" w14:textId="313D4322" w:rsidR="002E5EF5" w:rsidRPr="0052712D" w:rsidRDefault="00BB5B12" w:rsidP="006000F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w:t>
            </w:r>
            <w:r w:rsidR="00987EB4" w:rsidRPr="0052712D">
              <w:rPr>
                <w:color w:val="000000"/>
                <w:sz w:val="26"/>
                <w:szCs w:val="26"/>
              </w:rPr>
              <w:t>Hệ thống hiển thị danh sách</w:t>
            </w:r>
            <w:r w:rsidR="006000F9" w:rsidRPr="0052712D">
              <w:rPr>
                <w:color w:val="000000"/>
                <w:sz w:val="26"/>
                <w:szCs w:val="26"/>
              </w:rPr>
              <w:t xml:space="preserve"> dự án ở mục “Projects” hoặc ở mục “PROJECTS” ở thanh sidebar</w:t>
            </w:r>
            <w:r w:rsidRPr="0052712D">
              <w:rPr>
                <w:color w:val="000000"/>
                <w:sz w:val="26"/>
                <w:szCs w:val="26"/>
              </w:rPr>
              <w:t>.</w:t>
            </w:r>
          </w:p>
          <w:p w14:paraId="54FE6E81" w14:textId="69BBC85F" w:rsidR="006000F9" w:rsidRPr="0052712D" w:rsidRDefault="006000F9" w:rsidP="006000F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 Người dùng chọn dự án muốn xem thông tin.</w:t>
            </w:r>
          </w:p>
          <w:p w14:paraId="5DC81541" w14:textId="2F1E07F9" w:rsidR="006000F9" w:rsidRPr="0052712D" w:rsidRDefault="006000F9" w:rsidP="006000F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w:t>
            </w:r>
            <w:r w:rsidR="002D62D2" w:rsidRPr="0052712D">
              <w:rPr>
                <w:color w:val="000000"/>
                <w:sz w:val="26"/>
                <w:szCs w:val="26"/>
              </w:rPr>
              <w:t>chuyển đến trang</w:t>
            </w:r>
            <w:r w:rsidRPr="0052712D">
              <w:rPr>
                <w:color w:val="000000"/>
                <w:sz w:val="26"/>
                <w:szCs w:val="26"/>
              </w:rPr>
              <w:t xml:space="preserve"> dự án được chọn.</w:t>
            </w:r>
          </w:p>
          <w:p w14:paraId="33D75CB2" w14:textId="0B1D920A" w:rsidR="002D62D2" w:rsidRPr="0052712D" w:rsidRDefault="002D62D2" w:rsidP="006000F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thông tin tổng quát dự án:</w:t>
            </w:r>
          </w:p>
          <w:p w14:paraId="0DA614F8" w14:textId="0B32DC66" w:rsidR="002D62D2" w:rsidRPr="0052712D" w:rsidRDefault="002D62D2" w:rsidP="006000F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w:t>
            </w:r>
            <w:r w:rsidR="00F00CE1" w:rsidRPr="0052712D">
              <w:rPr>
                <w:color w:val="000000"/>
                <w:sz w:val="26"/>
                <w:szCs w:val="26"/>
              </w:rPr>
              <w:t xml:space="preserve"> mục</w:t>
            </w:r>
            <w:r w:rsidRPr="0052712D">
              <w:rPr>
                <w:color w:val="000000"/>
                <w:sz w:val="26"/>
                <w:szCs w:val="26"/>
              </w:rPr>
              <w:t xml:space="preserve"> “Over View” </w:t>
            </w:r>
            <w:r w:rsidR="004B6B1E" w:rsidRPr="0052712D">
              <w:rPr>
                <w:color w:val="000000"/>
                <w:sz w:val="26"/>
                <w:szCs w:val="26"/>
              </w:rPr>
              <w:t xml:space="preserve">trên thanh navbar </w:t>
            </w:r>
            <w:r w:rsidRPr="0052712D">
              <w:rPr>
                <w:color w:val="000000"/>
                <w:sz w:val="26"/>
                <w:szCs w:val="26"/>
              </w:rPr>
              <w:t>để xem thông tin tổng quan dự án</w:t>
            </w:r>
            <w:r w:rsidR="004B6B1E" w:rsidRPr="0052712D">
              <w:rPr>
                <w:color w:val="000000"/>
                <w:sz w:val="26"/>
                <w:szCs w:val="26"/>
              </w:rPr>
              <w:t>.</w:t>
            </w:r>
          </w:p>
          <w:p w14:paraId="61D2760E" w14:textId="45FB40E8" w:rsidR="002D62D2" w:rsidRPr="0052712D" w:rsidRDefault="002D62D2" w:rsidP="006000F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6. Hệ thống chuyển đến trang thông tin tổng quát dự án.</w:t>
            </w:r>
          </w:p>
          <w:p w14:paraId="1F409C0D"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thông tin bảng dự án</w:t>
            </w:r>
          </w:p>
          <w:p w14:paraId="0CAF58A5"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5a. Người dùng chọn mục “Board” trên thanh navbar để xem thông tin tổng quan dự án.</w:t>
            </w:r>
          </w:p>
          <w:p w14:paraId="3DE87514"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6a. Hệ thống chuyển đến trang thông tin bảng dự án.</w:t>
            </w:r>
          </w:p>
          <w:p w14:paraId="19E05084"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danh sách công việc dự án</w:t>
            </w:r>
          </w:p>
          <w:p w14:paraId="4D7DA009"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5b. Người dùng chọn mục “List” trên thanh navbar để xem danh sách công việc dự án.</w:t>
            </w:r>
          </w:p>
          <w:p w14:paraId="67714911"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6b. Hệ thống chuyển đến trang danh sách công việc dự án.</w:t>
            </w:r>
          </w:p>
          <w:p w14:paraId="000CFC2D"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thống kê dự án</w:t>
            </w:r>
          </w:p>
          <w:p w14:paraId="0D330C83"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5c. Người dùng chọn mục “DashBoard” trên thanh navbar để xem thống kê dự án.</w:t>
            </w:r>
          </w:p>
          <w:p w14:paraId="7A73BFF9"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6c. Hệ thống chuyển đến trang thống kê dự án.</w:t>
            </w:r>
          </w:p>
          <w:p w14:paraId="4598BEC4"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lịch trình dự án</w:t>
            </w:r>
          </w:p>
          <w:p w14:paraId="0FDB5107"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5d. Người dùng chọn mục “Calendar” trên thanh navbar để xem lịch trình dự án.</w:t>
            </w:r>
          </w:p>
          <w:p w14:paraId="6BC03BA1"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6d. Hệ thống chuyển đến trang lịch trình dự án.</w:t>
            </w:r>
          </w:p>
          <w:p w14:paraId="48BC7145"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dòng thời gian dự án</w:t>
            </w:r>
          </w:p>
          <w:p w14:paraId="00523F8F"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5e. Người dùng chọn mục “TimeLine” trên thanh navbar để xem dòng thời gian dự án.</w:t>
            </w:r>
          </w:p>
          <w:p w14:paraId="6E5CFC1B"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6e. Hệ thống chuyển đến trang dòng thời gian dự án.</w:t>
            </w:r>
          </w:p>
          <w:p w14:paraId="004089A1" w14:textId="77777777" w:rsidR="00A07C49" w:rsidRPr="0052712D" w:rsidRDefault="00A07C49"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lịch sử hoạt động dự án</w:t>
            </w:r>
          </w:p>
          <w:p w14:paraId="46ECA40E"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5f. Người dùng chọn mục “AuditLog” trên thanh navbar để xem lịch sử hoạt động dự án.</w:t>
            </w:r>
          </w:p>
          <w:p w14:paraId="5CB823C1" w14:textId="7F5E7A43"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6f. Hệ thống chuyển đến trang lịch sử hoạt động dự án.</w:t>
            </w:r>
          </w:p>
          <w:p w14:paraId="3AF95A6B" w14:textId="3B952A37" w:rsidR="006000F9" w:rsidRPr="0052712D" w:rsidRDefault="006000F9" w:rsidP="006000F9">
            <w:pPr>
              <w:pStyle w:val="NormalWeb"/>
              <w:spacing w:before="0" w:beforeAutospacing="0" w:after="0" w:afterAutospacing="0" w:line="360" w:lineRule="auto"/>
              <w:jc w:val="both"/>
              <w:textAlignment w:val="baseline"/>
              <w:rPr>
                <w:color w:val="000000"/>
                <w:sz w:val="26"/>
                <w:szCs w:val="26"/>
              </w:rPr>
            </w:pPr>
          </w:p>
        </w:tc>
      </w:tr>
      <w:tr w:rsidR="002E5EF5" w:rsidRPr="003D0E58" w14:paraId="00AC2B66"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55F5B"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7EDD7" w14:textId="70F1C5D8" w:rsidR="004B6B1E" w:rsidRPr="0052712D" w:rsidRDefault="004B6B1E" w:rsidP="002D62D2">
            <w:pPr>
              <w:pStyle w:val="NormalWeb"/>
              <w:spacing w:before="0" w:beforeAutospacing="0" w:after="0" w:afterAutospacing="0" w:line="360" w:lineRule="auto"/>
              <w:jc w:val="both"/>
              <w:textAlignment w:val="baseline"/>
              <w:rPr>
                <w:color w:val="000000"/>
                <w:sz w:val="26"/>
                <w:szCs w:val="26"/>
              </w:rPr>
            </w:pPr>
          </w:p>
        </w:tc>
      </w:tr>
      <w:tr w:rsidR="002E5EF5" w:rsidRPr="003D0E58" w14:paraId="7CCF2640"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96CF"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A49D5" w14:textId="54644F34" w:rsidR="002E5EF5" w:rsidRPr="0052712D" w:rsidRDefault="002E5EF5" w:rsidP="004C0240">
            <w:pPr>
              <w:pStyle w:val="NormalWeb"/>
              <w:spacing w:before="0" w:beforeAutospacing="0" w:after="0" w:afterAutospacing="0" w:line="360" w:lineRule="auto"/>
              <w:jc w:val="both"/>
              <w:rPr>
                <w:sz w:val="26"/>
                <w:szCs w:val="26"/>
              </w:rPr>
            </w:pPr>
          </w:p>
        </w:tc>
      </w:tr>
    </w:tbl>
    <w:p w14:paraId="5A79052B" w14:textId="77777777" w:rsidR="002E5EF5" w:rsidRDefault="002E5EF5" w:rsidP="005C7455">
      <w:pPr>
        <w:rPr>
          <w:lang w:val="en-GB"/>
        </w:rPr>
      </w:pPr>
    </w:p>
    <w:p w14:paraId="4C208186" w14:textId="3F543EC1" w:rsidR="002E5EF5"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lastRenderedPageBreak/>
        <w:t xml:space="preserve"> </w:t>
      </w:r>
      <w:r w:rsidR="002E5EF5" w:rsidRPr="00D64684">
        <w:rPr>
          <w:rFonts w:cs="Times New Roman"/>
          <w:i w:val="0"/>
          <w:iCs w:val="0"/>
          <w:szCs w:val="26"/>
        </w:rPr>
        <w:t xml:space="preserve">Use case </w:t>
      </w:r>
      <w:r w:rsidR="00155B8B" w:rsidRPr="00D64684">
        <w:rPr>
          <w:rFonts w:cs="Times New Roman"/>
          <w:i w:val="0"/>
          <w:iCs w:val="0"/>
          <w:szCs w:val="26"/>
        </w:rPr>
        <w:t>thêm thành viên vào dự án</w:t>
      </w:r>
    </w:p>
    <w:p w14:paraId="1615DD6E" w14:textId="4460225C" w:rsidR="002E5EF5" w:rsidRDefault="002E5EF5" w:rsidP="002E5EF5">
      <w:pPr>
        <w:pStyle w:val="Caption"/>
      </w:pPr>
      <w:bookmarkStart w:id="165" w:name="_Toc154326512"/>
      <w:bookmarkStart w:id="166" w:name="_Toc154432038"/>
      <w:bookmarkStart w:id="167" w:name="_Toc154432725"/>
      <w:bookmarkStart w:id="168" w:name="_Toc154432860"/>
      <w:bookmarkStart w:id="169" w:name="_Toc154432948"/>
      <w:bookmarkStart w:id="170" w:name="_Toc184661869"/>
      <w:r>
        <w:t xml:space="preserve">Bảng </w:t>
      </w:r>
      <w:r w:rsidR="00AB2FDC">
        <w:fldChar w:fldCharType="begin"/>
      </w:r>
      <w:r w:rsidR="00AB2FDC">
        <w:instrText xml:space="preserve"> SEQ Bảng \* ARABIC </w:instrText>
      </w:r>
      <w:r w:rsidR="00AB2FDC">
        <w:fldChar w:fldCharType="separate"/>
      </w:r>
      <w:r w:rsidR="00AB2FDC">
        <w:rPr>
          <w:noProof/>
        </w:rPr>
        <w:t>8</w:t>
      </w:r>
      <w:r w:rsidR="00AB2FDC">
        <w:fldChar w:fldCharType="end"/>
      </w:r>
      <w:r w:rsidRPr="007E2098">
        <w:t xml:space="preserve">. Đặc tả Use case </w:t>
      </w:r>
      <w:bookmarkEnd w:id="165"/>
      <w:bookmarkEnd w:id="166"/>
      <w:bookmarkEnd w:id="167"/>
      <w:bookmarkEnd w:id="168"/>
      <w:bookmarkEnd w:id="169"/>
      <w:r w:rsidR="00F00CE1">
        <w:rPr>
          <w:rFonts w:cs="Times New Roman"/>
          <w:szCs w:val="26"/>
        </w:rPr>
        <w:t>thêm thành viên vào dự án</w:t>
      </w:r>
      <w:bookmarkEnd w:id="170"/>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2E5EF5" w:rsidRPr="003D0E58" w14:paraId="5A77FDA8"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C8014"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A652B" w14:textId="78985164" w:rsidR="002E5EF5" w:rsidRPr="0052712D" w:rsidRDefault="002E5EF5"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- 0</w:t>
            </w:r>
            <w:r w:rsidR="00155B8B" w:rsidRPr="0052712D">
              <w:rPr>
                <w:rFonts w:ascii="Times New Roman" w:hAnsi="Times New Roman" w:cs="Times New Roman"/>
                <w:color w:val="000000"/>
                <w:sz w:val="26"/>
                <w:szCs w:val="26"/>
              </w:rPr>
              <w:t>8</w:t>
            </w:r>
          </w:p>
        </w:tc>
      </w:tr>
      <w:tr w:rsidR="002E5EF5" w:rsidRPr="003D0E58" w14:paraId="29C85D2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B0A78"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81C7" w14:textId="4B80B9A1" w:rsidR="002E5EF5" w:rsidRPr="0052712D" w:rsidRDefault="00F00CE1"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Thêm thành viên vào dự án</w:t>
            </w:r>
          </w:p>
        </w:tc>
      </w:tr>
      <w:tr w:rsidR="002E5EF5" w:rsidRPr="003D0E58" w14:paraId="64B70A89"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5AF2"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F9BC1" w14:textId="0032861B" w:rsidR="002E5EF5" w:rsidRPr="0052712D" w:rsidRDefault="002E5EF5"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w:t>
            </w:r>
            <w:r w:rsidR="00F00CE1" w:rsidRPr="0052712D">
              <w:rPr>
                <w:rFonts w:ascii="Times New Roman" w:hAnsi="Times New Roman" w:cs="Times New Roman"/>
                <w:color w:val="000000"/>
                <w:sz w:val="26"/>
                <w:szCs w:val="26"/>
              </w:rPr>
              <w:t>thêm thành viên vào dự án</w:t>
            </w:r>
            <w:r w:rsidR="00DD644F" w:rsidRPr="0052712D">
              <w:rPr>
                <w:rFonts w:ascii="Times New Roman" w:hAnsi="Times New Roman" w:cs="Times New Roman"/>
                <w:color w:val="000000"/>
                <w:sz w:val="26"/>
                <w:szCs w:val="26"/>
              </w:rPr>
              <w:t>.</w:t>
            </w:r>
          </w:p>
        </w:tc>
      </w:tr>
      <w:tr w:rsidR="002E5EF5" w:rsidRPr="003D0E58" w14:paraId="40CBB82E"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184A"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A5A7" w14:textId="37257ACA" w:rsidR="002E5EF5" w:rsidRPr="0052712D" w:rsidRDefault="00DD644F"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2E5EF5" w:rsidRPr="003D0E58" w14:paraId="4139FE9B"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5A59C" w14:textId="77777777" w:rsidR="002E5EF5" w:rsidRPr="005C7455" w:rsidRDefault="002E5EF5" w:rsidP="004C0240">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36E6" w14:textId="21B834FE" w:rsidR="002E5EF5" w:rsidRPr="0052712D" w:rsidRDefault="00DD644F" w:rsidP="004C0240">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C56D91" w:rsidRPr="003D0E58" w14:paraId="65A53D84"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4D42" w14:textId="77777777" w:rsidR="00C56D91" w:rsidRPr="005C7455" w:rsidRDefault="00C56D91" w:rsidP="00C56D9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D61EB" w14:textId="77777777"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0EBCF9C9" w14:textId="77777777" w:rsidR="008C5C23" w:rsidRPr="0052712D" w:rsidRDefault="008C5C23"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tạo hoặc được thêm vào dự án.</w:t>
            </w:r>
          </w:p>
          <w:p w14:paraId="5945CBB8" w14:textId="3258ABA0" w:rsidR="001E7432"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đang ở </w:t>
            </w:r>
            <w:r w:rsidR="001F3064" w:rsidRPr="0052712D">
              <w:rPr>
                <w:rFonts w:ascii="Times New Roman" w:eastAsia="Times New Roman" w:hAnsi="Times New Roman" w:cs="Times New Roman"/>
                <w:kern w:val="0"/>
                <w:sz w:val="26"/>
                <w:szCs w:val="26"/>
                <w14:ligatures w14:val="none"/>
              </w:rPr>
              <w:t xml:space="preserve">trang </w:t>
            </w:r>
            <w:r w:rsidRPr="0052712D">
              <w:rPr>
                <w:rFonts w:ascii="Times New Roman" w:eastAsia="Times New Roman" w:hAnsi="Times New Roman" w:cs="Times New Roman"/>
                <w:kern w:val="0"/>
                <w:sz w:val="26"/>
                <w:szCs w:val="26"/>
                <w14:ligatures w14:val="none"/>
              </w:rPr>
              <w:t xml:space="preserve"> “Over View” của dự án</w:t>
            </w:r>
          </w:p>
        </w:tc>
      </w:tr>
      <w:tr w:rsidR="00C56D91" w:rsidRPr="003D0E58" w14:paraId="22B75E47"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CB78" w14:textId="77777777" w:rsidR="00C56D91" w:rsidRPr="005C7455" w:rsidRDefault="00C56D91" w:rsidP="00C56D9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B7E42" w14:textId="52A1CA1B" w:rsidR="00C56D91" w:rsidRPr="0052712D" w:rsidRDefault="00C56D91" w:rsidP="00C56D9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Các thao </w:t>
            </w:r>
            <w:r w:rsidR="001E7432" w:rsidRPr="0052712D">
              <w:rPr>
                <w:rFonts w:ascii="Times New Roman" w:hAnsi="Times New Roman" w:cs="Times New Roman"/>
                <w:color w:val="000000"/>
                <w:sz w:val="26"/>
                <w:szCs w:val="26"/>
              </w:rPr>
              <w:t xml:space="preserve">tác </w:t>
            </w:r>
            <w:r w:rsidR="00F00CE1" w:rsidRPr="0052712D">
              <w:rPr>
                <w:rFonts w:ascii="Times New Roman" w:hAnsi="Times New Roman" w:cs="Times New Roman"/>
                <w:color w:val="000000"/>
                <w:sz w:val="26"/>
                <w:szCs w:val="26"/>
              </w:rPr>
              <w:t>thêm thành viên vào dự án</w:t>
            </w:r>
            <w:r w:rsidRPr="0052712D">
              <w:rPr>
                <w:rFonts w:ascii="Times New Roman" w:hAnsi="Times New Roman" w:cs="Times New Roman"/>
                <w:color w:val="000000"/>
                <w:sz w:val="26"/>
                <w:szCs w:val="26"/>
              </w:rPr>
              <w:t xml:space="preserve"> thực hiện thành công</w:t>
            </w:r>
            <w:r w:rsidR="001E7432" w:rsidRPr="0052712D">
              <w:rPr>
                <w:rFonts w:ascii="Times New Roman" w:hAnsi="Times New Roman" w:cs="Times New Roman"/>
                <w:color w:val="000000"/>
                <w:sz w:val="26"/>
                <w:szCs w:val="26"/>
              </w:rPr>
              <w:t>.</w:t>
            </w:r>
          </w:p>
        </w:tc>
      </w:tr>
      <w:tr w:rsidR="00C56D91" w:rsidRPr="003D0E58" w14:paraId="7A919F8B"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9B63" w14:textId="77777777" w:rsidR="00C56D91" w:rsidRPr="005C7455" w:rsidRDefault="00C56D91" w:rsidP="00C56D9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BA904" w14:textId="3E3CC56E" w:rsidR="00877AF6"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w:t>
            </w:r>
            <w:r w:rsidR="00877AF6" w:rsidRPr="0052712D">
              <w:rPr>
                <w:color w:val="000000"/>
                <w:sz w:val="26"/>
                <w:szCs w:val="26"/>
              </w:rPr>
              <w:t>. Người dùng nhấn nút “Add member” ở mục Project roles.</w:t>
            </w:r>
          </w:p>
          <w:p w14:paraId="091DF7D6" w14:textId="031814FD" w:rsidR="00877AF6"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w:t>
            </w:r>
            <w:r w:rsidR="00877AF6" w:rsidRPr="0052712D">
              <w:rPr>
                <w:color w:val="000000"/>
                <w:sz w:val="26"/>
                <w:szCs w:val="26"/>
              </w:rPr>
              <w:t>. Hệ thống hiển thị biểu mẫu thêm thành viên mới.</w:t>
            </w:r>
          </w:p>
          <w:p w14:paraId="6C0ACAAF" w14:textId="20250864" w:rsidR="00877AF6"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w:t>
            </w:r>
            <w:r w:rsidR="00877AF6" w:rsidRPr="0052712D">
              <w:rPr>
                <w:color w:val="000000"/>
                <w:sz w:val="26"/>
                <w:szCs w:val="26"/>
              </w:rPr>
              <w:t>. Người dùng nhập tên, username hoặc email thành viên muốn mời vào dự án</w:t>
            </w:r>
            <w:r w:rsidR="00F80674" w:rsidRPr="0052712D">
              <w:rPr>
                <w:color w:val="000000"/>
                <w:sz w:val="26"/>
                <w:szCs w:val="26"/>
              </w:rPr>
              <w:t xml:space="preserve"> vào ô “Invite with email”.</w:t>
            </w:r>
          </w:p>
          <w:p w14:paraId="6AA6C13B" w14:textId="7A0CBC40" w:rsidR="00F80674"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w:t>
            </w:r>
            <w:r w:rsidR="00F80674" w:rsidRPr="0052712D">
              <w:rPr>
                <w:color w:val="000000"/>
                <w:sz w:val="26"/>
                <w:szCs w:val="26"/>
              </w:rPr>
              <w:t>. Hệ thống hiển thị danh sách người dùng tìm được thông qua thông tin được nhập.</w:t>
            </w:r>
          </w:p>
          <w:p w14:paraId="454B0C97" w14:textId="4908DD09" w:rsidR="00F80674"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w:t>
            </w:r>
            <w:r w:rsidR="00F80674" w:rsidRPr="0052712D">
              <w:rPr>
                <w:color w:val="000000"/>
                <w:sz w:val="26"/>
                <w:szCs w:val="26"/>
              </w:rPr>
              <w:t>. Người dùng chọn người dùng muốn mời vào dự án.</w:t>
            </w:r>
          </w:p>
          <w:p w14:paraId="47938113" w14:textId="30E03433" w:rsidR="00F80674" w:rsidRPr="0052712D" w:rsidRDefault="00D97035" w:rsidP="00F00CE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w:t>
            </w:r>
            <w:r w:rsidR="00F80674" w:rsidRPr="0052712D">
              <w:rPr>
                <w:color w:val="000000"/>
                <w:sz w:val="26"/>
                <w:szCs w:val="26"/>
              </w:rPr>
              <w:t>. Hệ thống hiển thị người được thêm vào ô “Invite with email”.</w:t>
            </w:r>
          </w:p>
          <w:p w14:paraId="2F080C15" w14:textId="0FD823DE" w:rsidR="00F80674" w:rsidRPr="0052712D" w:rsidRDefault="00F80674" w:rsidP="00F00CE1">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thành viên</w:t>
            </w:r>
            <w:r w:rsidR="00DA57FC" w:rsidRPr="0052712D">
              <w:rPr>
                <w:b/>
                <w:bCs/>
                <w:color w:val="000000"/>
                <w:sz w:val="26"/>
                <w:szCs w:val="26"/>
              </w:rPr>
              <w:t xml:space="preserve"> dự án</w:t>
            </w:r>
          </w:p>
          <w:p w14:paraId="1BFC548D" w14:textId="55C38857" w:rsidR="00F80674" w:rsidRPr="0052712D" w:rsidRDefault="00D97035" w:rsidP="00F80674">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w:t>
            </w:r>
            <w:r w:rsidR="00F80674" w:rsidRPr="0052712D">
              <w:rPr>
                <w:color w:val="000000"/>
                <w:sz w:val="26"/>
                <w:szCs w:val="26"/>
              </w:rPr>
              <w:t>. Người dùng chọn “Member” ở combo box role.</w:t>
            </w:r>
          </w:p>
          <w:p w14:paraId="3761EA13" w14:textId="251AEEB3" w:rsidR="00F80674" w:rsidRPr="0052712D" w:rsidRDefault="00D97035" w:rsidP="00F80674">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8</w:t>
            </w:r>
            <w:r w:rsidR="00F80674" w:rsidRPr="0052712D">
              <w:rPr>
                <w:color w:val="000000"/>
                <w:sz w:val="26"/>
                <w:szCs w:val="26"/>
              </w:rPr>
              <w:t>. Hệ thống hiển thị role “Member”.</w:t>
            </w:r>
          </w:p>
          <w:p w14:paraId="534E22FC" w14:textId="240C4095" w:rsidR="00F80674" w:rsidRPr="0052712D" w:rsidRDefault="00D97035" w:rsidP="00F80674">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9</w:t>
            </w:r>
            <w:r w:rsidR="00F80674" w:rsidRPr="0052712D">
              <w:rPr>
                <w:color w:val="000000"/>
                <w:sz w:val="26"/>
                <w:szCs w:val="26"/>
              </w:rPr>
              <w:t>. Người dùng nhấn nút “Invite”</w:t>
            </w:r>
          </w:p>
          <w:p w14:paraId="3114B833" w14:textId="7E5C680B" w:rsidR="00F80674" w:rsidRPr="0052712D" w:rsidRDefault="00D97035" w:rsidP="00F80674">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10</w:t>
            </w:r>
            <w:r w:rsidR="00F80674" w:rsidRPr="0052712D">
              <w:rPr>
                <w:color w:val="000000"/>
                <w:sz w:val="26"/>
                <w:szCs w:val="26"/>
              </w:rPr>
              <w:t>. Hệ thống kiểm tra thông tin thành viên</w:t>
            </w:r>
            <w:r w:rsidR="008C5C23" w:rsidRPr="0052712D">
              <w:rPr>
                <w:color w:val="000000"/>
                <w:sz w:val="26"/>
                <w:szCs w:val="26"/>
              </w:rPr>
              <w:t xml:space="preserve"> và người dùng hợp lệ</w:t>
            </w:r>
            <w:r w:rsidR="001E7432" w:rsidRPr="0052712D">
              <w:rPr>
                <w:color w:val="000000"/>
                <w:sz w:val="26"/>
                <w:szCs w:val="26"/>
              </w:rPr>
              <w:t>, thêm thành viên vào dự án</w:t>
            </w:r>
            <w:r w:rsidR="003715DA" w:rsidRPr="0052712D">
              <w:rPr>
                <w:color w:val="000000"/>
                <w:sz w:val="26"/>
                <w:szCs w:val="26"/>
              </w:rPr>
              <w:t>, gửi thông báo đến mail thành viên mới</w:t>
            </w:r>
            <w:r w:rsidR="00F80674" w:rsidRPr="0052712D">
              <w:rPr>
                <w:color w:val="000000"/>
                <w:sz w:val="26"/>
                <w:szCs w:val="26"/>
              </w:rPr>
              <w:t xml:space="preserve"> và thông báo thêm thành viên mới thành công.</w:t>
            </w:r>
          </w:p>
          <w:p w14:paraId="10382672" w14:textId="77777777" w:rsidR="00DA57FC" w:rsidRPr="0052712D" w:rsidRDefault="00DA57FC" w:rsidP="00DA57F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Thêm quản lý dự án</w:t>
            </w:r>
          </w:p>
          <w:p w14:paraId="55278DD3" w14:textId="77777777" w:rsidR="00DA57FC" w:rsidRPr="0052712D" w:rsidRDefault="00DA57FC" w:rsidP="00DA57F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lastRenderedPageBreak/>
              <w:t>7a. Người dùng chọn “Admin” ở combo box role.</w:t>
            </w:r>
          </w:p>
          <w:p w14:paraId="6978AA25" w14:textId="77777777" w:rsidR="00DA57FC" w:rsidRPr="0052712D" w:rsidRDefault="00DA57FC" w:rsidP="00DA57F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8a. Hệ thống hiển thị role “Admin”.</w:t>
            </w:r>
          </w:p>
          <w:p w14:paraId="55244D1E" w14:textId="77777777" w:rsidR="00DA57FC" w:rsidRPr="0052712D" w:rsidRDefault="00DA57FC" w:rsidP="00DA57F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Thêm người xem dự án</w:t>
            </w:r>
          </w:p>
          <w:p w14:paraId="6CAF6584" w14:textId="77777777" w:rsidR="00DA57FC" w:rsidRPr="0052712D" w:rsidRDefault="00DA57FC" w:rsidP="00DA57F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7b. Người dùng chọn “Viewer” ở combo box role.</w:t>
            </w:r>
          </w:p>
          <w:p w14:paraId="0F884A28" w14:textId="1FD66F31" w:rsidR="00F80674" w:rsidRPr="0052712D" w:rsidRDefault="00DA57FC" w:rsidP="00DA57FC">
            <w:pPr>
              <w:pStyle w:val="NormalWeb"/>
              <w:spacing w:before="0" w:beforeAutospacing="0" w:after="0" w:afterAutospacing="0" w:line="360" w:lineRule="auto"/>
              <w:jc w:val="both"/>
              <w:textAlignment w:val="baseline"/>
              <w:rPr>
                <w:b/>
                <w:bCs/>
                <w:color w:val="000000"/>
                <w:sz w:val="26"/>
                <w:szCs w:val="26"/>
              </w:rPr>
            </w:pPr>
            <w:r w:rsidRPr="0052712D">
              <w:rPr>
                <w:sz w:val="26"/>
                <w:szCs w:val="26"/>
              </w:rPr>
              <w:t>8b. Hệ thống hiển thị role “Viewer”.</w:t>
            </w:r>
          </w:p>
        </w:tc>
      </w:tr>
      <w:tr w:rsidR="00C56D91" w:rsidRPr="003D0E58" w14:paraId="0834EEDE"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28E7C" w14:textId="77777777" w:rsidR="00C56D91" w:rsidRPr="005C7455" w:rsidRDefault="00C56D91" w:rsidP="00C56D9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0EF9B" w14:textId="1EF3F62F" w:rsidR="00F80674" w:rsidRPr="0052712D" w:rsidRDefault="00F80674" w:rsidP="00C56D91">
            <w:pPr>
              <w:spacing w:after="0" w:line="360" w:lineRule="auto"/>
              <w:jc w:val="both"/>
              <w:rPr>
                <w:rFonts w:ascii="Times New Roman" w:eastAsia="Times New Roman" w:hAnsi="Times New Roman" w:cs="Times New Roman"/>
                <w:kern w:val="0"/>
                <w:sz w:val="26"/>
                <w:szCs w:val="26"/>
                <w14:ligatures w14:val="none"/>
              </w:rPr>
            </w:pPr>
          </w:p>
        </w:tc>
      </w:tr>
      <w:tr w:rsidR="00C56D91" w:rsidRPr="003D0E58" w14:paraId="73D1B439" w14:textId="77777777" w:rsidTr="00C74FC6">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C8127" w14:textId="77777777" w:rsidR="00C56D91" w:rsidRPr="005C7455" w:rsidRDefault="00C56D91" w:rsidP="00C56D9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3B272" w14:textId="00B58823" w:rsidR="008C5C23" w:rsidRPr="0052712D" w:rsidRDefault="00C64FFE" w:rsidP="00C64FFE">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w:t>
            </w:r>
            <w:r w:rsidR="00D97035" w:rsidRPr="0052712D">
              <w:rPr>
                <w:color w:val="000000"/>
                <w:sz w:val="26"/>
                <w:szCs w:val="26"/>
              </w:rPr>
              <w:t>0</w:t>
            </w:r>
            <w:r w:rsidRPr="0052712D">
              <w:rPr>
                <w:color w:val="000000"/>
                <w:sz w:val="26"/>
                <w:szCs w:val="26"/>
              </w:rPr>
              <w:t>a. Hệ thống kiểm tra thông tin thành viên mới</w:t>
            </w:r>
            <w:r w:rsidR="008C5C23" w:rsidRPr="0052712D">
              <w:rPr>
                <w:color w:val="000000"/>
                <w:sz w:val="26"/>
                <w:szCs w:val="26"/>
              </w:rPr>
              <w:t xml:space="preserve"> và người dùng không hợp lệ</w:t>
            </w:r>
            <w:r w:rsidR="001E7432" w:rsidRPr="0052712D">
              <w:rPr>
                <w:color w:val="000000"/>
                <w:sz w:val="26"/>
                <w:szCs w:val="26"/>
              </w:rPr>
              <w:t>,</w:t>
            </w:r>
            <w:r w:rsidRPr="0052712D">
              <w:rPr>
                <w:color w:val="000000"/>
                <w:sz w:val="26"/>
                <w:szCs w:val="26"/>
              </w:rPr>
              <w:t xml:space="preserve"> thông bá</w:t>
            </w:r>
            <w:r w:rsidR="001E7432" w:rsidRPr="0052712D">
              <w:rPr>
                <w:color w:val="000000"/>
                <w:sz w:val="26"/>
                <w:szCs w:val="26"/>
              </w:rPr>
              <w:t>o lỗi và quá trình thêm thành viên mới thất bại</w:t>
            </w:r>
            <w:r w:rsidRPr="0052712D">
              <w:rPr>
                <w:color w:val="000000"/>
                <w:sz w:val="26"/>
                <w:szCs w:val="26"/>
              </w:rPr>
              <w:t>.</w:t>
            </w:r>
            <w:r w:rsidR="005575E5" w:rsidRPr="0052712D">
              <w:rPr>
                <w:color w:val="000000"/>
                <w:sz w:val="26"/>
                <w:szCs w:val="26"/>
              </w:rPr>
              <w:t xml:space="preserve"> Quay trở lại bước 3.</w:t>
            </w:r>
          </w:p>
        </w:tc>
      </w:tr>
    </w:tbl>
    <w:p w14:paraId="5A641257" w14:textId="77777777" w:rsidR="002E5EF5" w:rsidRDefault="002E5EF5" w:rsidP="005C7455">
      <w:pPr>
        <w:rPr>
          <w:lang w:val="en-GB"/>
        </w:rPr>
      </w:pPr>
    </w:p>
    <w:p w14:paraId="7DCC7576" w14:textId="5BEA1C80" w:rsidR="007C602F"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7C602F" w:rsidRPr="00D64684">
        <w:rPr>
          <w:rFonts w:cs="Times New Roman"/>
          <w:i w:val="0"/>
          <w:iCs w:val="0"/>
          <w:szCs w:val="26"/>
        </w:rPr>
        <w:t xml:space="preserve">Use case </w:t>
      </w:r>
      <w:r w:rsidR="001E7432" w:rsidRPr="00D64684">
        <w:rPr>
          <w:rFonts w:cs="Times New Roman"/>
          <w:i w:val="0"/>
          <w:iCs w:val="0"/>
          <w:szCs w:val="26"/>
        </w:rPr>
        <w:t>xóa thành viên khỏi dự án</w:t>
      </w:r>
    </w:p>
    <w:p w14:paraId="27C318EB" w14:textId="072FEAE7" w:rsidR="007C602F" w:rsidRDefault="007C602F" w:rsidP="007C602F">
      <w:pPr>
        <w:pStyle w:val="Caption"/>
      </w:pPr>
      <w:bookmarkStart w:id="171" w:name="_Toc154326513"/>
      <w:bookmarkStart w:id="172" w:name="_Toc154432039"/>
      <w:bookmarkStart w:id="173" w:name="_Toc154432726"/>
      <w:bookmarkStart w:id="174" w:name="_Toc154432861"/>
      <w:bookmarkStart w:id="175" w:name="_Toc154432949"/>
      <w:bookmarkStart w:id="176" w:name="_Toc184661870"/>
      <w:r>
        <w:t xml:space="preserve">Bảng </w:t>
      </w:r>
      <w:r w:rsidR="00AB2FDC">
        <w:fldChar w:fldCharType="begin"/>
      </w:r>
      <w:r w:rsidR="00AB2FDC">
        <w:instrText xml:space="preserve"> SEQ Bảng \* ARABIC </w:instrText>
      </w:r>
      <w:r w:rsidR="00AB2FDC">
        <w:fldChar w:fldCharType="separate"/>
      </w:r>
      <w:r w:rsidR="00AB2FDC">
        <w:rPr>
          <w:noProof/>
        </w:rPr>
        <w:t>9</w:t>
      </w:r>
      <w:r w:rsidR="00AB2FDC">
        <w:fldChar w:fldCharType="end"/>
      </w:r>
      <w:r w:rsidRPr="007E2098">
        <w:t xml:space="preserve">. Đặc tả Use case </w:t>
      </w:r>
      <w:bookmarkEnd w:id="171"/>
      <w:bookmarkEnd w:id="172"/>
      <w:bookmarkEnd w:id="173"/>
      <w:bookmarkEnd w:id="174"/>
      <w:bookmarkEnd w:id="175"/>
      <w:r w:rsidR="001E7432">
        <w:rPr>
          <w:rFonts w:cs="Times New Roman"/>
          <w:szCs w:val="26"/>
        </w:rPr>
        <w:t>xóa thành viên khỏi dự án</w:t>
      </w:r>
      <w:bookmarkEnd w:id="176"/>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21666A" w:rsidRPr="003D0E58" w14:paraId="790A3E46"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F327"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1CD9F" w14:textId="69F63711" w:rsidR="0021666A" w:rsidRPr="0052712D" w:rsidRDefault="0021666A"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 </w:t>
            </w:r>
            <w:r w:rsidR="001E7432" w:rsidRPr="0052712D">
              <w:rPr>
                <w:rFonts w:ascii="Times New Roman" w:hAnsi="Times New Roman" w:cs="Times New Roman"/>
                <w:color w:val="000000"/>
                <w:sz w:val="26"/>
                <w:szCs w:val="26"/>
              </w:rPr>
              <w:t>9</w:t>
            </w:r>
          </w:p>
        </w:tc>
      </w:tr>
      <w:tr w:rsidR="0021666A" w:rsidRPr="003D0E58" w14:paraId="3CAF0C6D"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40AC1"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D4363" w14:textId="70BC1B66" w:rsidR="0021666A" w:rsidRPr="0052712D" w:rsidRDefault="001E743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Xóa thành viên khỏi dự án</w:t>
            </w:r>
            <w:r w:rsidR="0077586E" w:rsidRPr="0052712D">
              <w:rPr>
                <w:rFonts w:ascii="Times New Roman" w:hAnsi="Times New Roman" w:cs="Times New Roman"/>
                <w:color w:val="000000"/>
                <w:sz w:val="26"/>
                <w:szCs w:val="26"/>
              </w:rPr>
              <w:t>.</w:t>
            </w:r>
          </w:p>
        </w:tc>
      </w:tr>
      <w:tr w:rsidR="0021666A" w:rsidRPr="003D0E58" w14:paraId="7E0ECCD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C74CF"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A006B" w14:textId="5650E1AD" w:rsidR="0021666A" w:rsidRPr="0052712D" w:rsidRDefault="0021666A"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thực hiện </w:t>
            </w:r>
            <w:r w:rsidR="001E7432" w:rsidRPr="0052712D">
              <w:rPr>
                <w:rFonts w:ascii="Times New Roman" w:hAnsi="Times New Roman" w:cs="Times New Roman"/>
                <w:color w:val="000000"/>
                <w:sz w:val="26"/>
                <w:szCs w:val="26"/>
              </w:rPr>
              <w:t>xóa thành viên khỏi dự án</w:t>
            </w:r>
            <w:r w:rsidRPr="0052712D">
              <w:rPr>
                <w:rFonts w:ascii="Times New Roman" w:hAnsi="Times New Roman" w:cs="Times New Roman"/>
                <w:color w:val="000000"/>
                <w:sz w:val="26"/>
                <w:szCs w:val="26"/>
              </w:rPr>
              <w:t>.</w:t>
            </w:r>
          </w:p>
        </w:tc>
      </w:tr>
      <w:tr w:rsidR="0021666A" w:rsidRPr="003D0E58" w14:paraId="0E921DB1"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D78E"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23D9" w14:textId="77777777" w:rsidR="0021666A" w:rsidRPr="0052712D" w:rsidRDefault="0021666A"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21666A" w:rsidRPr="003D0E58" w14:paraId="0D9F8DA9"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CB52"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9CF39" w14:textId="5AC5EDA8" w:rsidR="0021666A" w:rsidRPr="0052712D" w:rsidRDefault="009C609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High</w:t>
            </w:r>
          </w:p>
        </w:tc>
      </w:tr>
      <w:tr w:rsidR="0021666A" w:rsidRPr="003D0E58" w14:paraId="62294F49"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A389A"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CD4F1" w14:textId="30D34224"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r w:rsidR="0077586E" w:rsidRPr="0052712D">
              <w:rPr>
                <w:rFonts w:ascii="Times New Roman" w:eastAsia="Times New Roman" w:hAnsi="Times New Roman" w:cs="Times New Roman"/>
                <w:kern w:val="0"/>
                <w:sz w:val="26"/>
                <w:szCs w:val="26"/>
                <w14:ligatures w14:val="none"/>
              </w:rPr>
              <w:t>.</w:t>
            </w:r>
          </w:p>
          <w:p w14:paraId="5491E788" w14:textId="185CDEA9"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là quản lý của dự án</w:t>
            </w:r>
            <w:r w:rsidR="0077586E" w:rsidRPr="0052712D">
              <w:rPr>
                <w:rFonts w:ascii="Times New Roman" w:eastAsia="Times New Roman" w:hAnsi="Times New Roman" w:cs="Times New Roman"/>
                <w:kern w:val="0"/>
                <w:sz w:val="26"/>
                <w:szCs w:val="26"/>
                <w14:ligatures w14:val="none"/>
              </w:rPr>
              <w:t>.</w:t>
            </w:r>
          </w:p>
          <w:p w14:paraId="0DBB3693" w14:textId="3CDE7B81" w:rsidR="00D97035"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đang ở </w:t>
            </w:r>
            <w:r w:rsidR="001F3064" w:rsidRPr="0052712D">
              <w:rPr>
                <w:rFonts w:ascii="Times New Roman" w:eastAsia="Times New Roman" w:hAnsi="Times New Roman" w:cs="Times New Roman"/>
                <w:kern w:val="0"/>
                <w:sz w:val="26"/>
                <w:szCs w:val="26"/>
                <w14:ligatures w14:val="none"/>
              </w:rPr>
              <w:t xml:space="preserve">trang </w:t>
            </w:r>
            <w:r w:rsidRPr="0052712D">
              <w:rPr>
                <w:rFonts w:ascii="Times New Roman" w:eastAsia="Times New Roman" w:hAnsi="Times New Roman" w:cs="Times New Roman"/>
                <w:kern w:val="0"/>
                <w:sz w:val="26"/>
                <w:szCs w:val="26"/>
                <w14:ligatures w14:val="none"/>
              </w:rPr>
              <w:t xml:space="preserve"> “Over View” của dự án</w:t>
            </w:r>
            <w:r w:rsidR="0077586E" w:rsidRPr="0052712D">
              <w:rPr>
                <w:rFonts w:ascii="Times New Roman" w:eastAsia="Times New Roman" w:hAnsi="Times New Roman" w:cs="Times New Roman"/>
                <w:kern w:val="0"/>
                <w:sz w:val="26"/>
                <w:szCs w:val="26"/>
                <w14:ligatures w14:val="none"/>
              </w:rPr>
              <w:t>.</w:t>
            </w:r>
          </w:p>
        </w:tc>
      </w:tr>
      <w:tr w:rsidR="0021666A" w:rsidRPr="003D0E58" w14:paraId="35B6A60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391F6"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38089" w14:textId="5192941B" w:rsidR="0021666A" w:rsidRPr="0052712D" w:rsidRDefault="001E743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xóa thành viên khỏi dự án thực hiện thành công.</w:t>
            </w:r>
          </w:p>
        </w:tc>
      </w:tr>
      <w:tr w:rsidR="0021666A" w:rsidRPr="003D0E58" w14:paraId="3C3BA750"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CB629"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73249" w14:textId="77777777" w:rsidR="00D97035" w:rsidRPr="0052712D" w:rsidRDefault="00D97035" w:rsidP="00D970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nhấn nút “Add member” ở mục Project roles.</w:t>
            </w:r>
          </w:p>
          <w:p w14:paraId="0170F3C3" w14:textId="40AD71CC" w:rsidR="00D97035" w:rsidRPr="0052712D" w:rsidRDefault="00D97035" w:rsidP="00D970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biểu mẫu thêm thành viên mới và danh sách thành viên trong dự án ở mục “Members”</w:t>
            </w:r>
          </w:p>
          <w:p w14:paraId="5E2D9838" w14:textId="77777777" w:rsidR="0021666A" w:rsidRPr="0052712D" w:rsidRDefault="00D97035" w:rsidP="00D970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 xml:space="preserve">3. Người dùng chọn “KickMember” ở combo box </w:t>
            </w:r>
            <w:r w:rsidRPr="0052712D">
              <w:rPr>
                <w:noProof/>
                <w:color w:val="000000"/>
                <w:sz w:val="26"/>
                <w:szCs w:val="26"/>
              </w:rPr>
              <w:drawing>
                <wp:inline distT="0" distB="0" distL="0" distR="0" wp14:anchorId="089357A2" wp14:editId="6DA3E716">
                  <wp:extent cx="452717" cy="181800"/>
                  <wp:effectExtent l="0" t="0" r="5080" b="8890"/>
                  <wp:docPr id="138169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9464" name=""/>
                          <pic:cNvPicPr/>
                        </pic:nvPicPr>
                        <pic:blipFill>
                          <a:blip r:embed="rId26"/>
                          <a:stretch>
                            <a:fillRect/>
                          </a:stretch>
                        </pic:blipFill>
                        <pic:spPr>
                          <a:xfrm>
                            <a:off x="0" y="0"/>
                            <a:ext cx="461735" cy="185421"/>
                          </a:xfrm>
                          <a:prstGeom prst="rect">
                            <a:avLst/>
                          </a:prstGeom>
                        </pic:spPr>
                      </pic:pic>
                    </a:graphicData>
                  </a:graphic>
                </wp:inline>
              </w:drawing>
            </w:r>
            <w:r w:rsidRPr="0052712D">
              <w:rPr>
                <w:color w:val="000000"/>
                <w:sz w:val="26"/>
                <w:szCs w:val="26"/>
              </w:rPr>
              <w:t xml:space="preserve"> bên phải thành viên muốn xóa khỏi dự án.</w:t>
            </w:r>
          </w:p>
          <w:p w14:paraId="45C247B5" w14:textId="78E9D8F3" w:rsidR="00021E6F" w:rsidRPr="0052712D" w:rsidRDefault="00021E6F" w:rsidP="00D970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 Hệ thống hiển thị thông báo để người dùng xác nhận xóa thành viên khỏi dự án</w:t>
            </w:r>
          </w:p>
          <w:p w14:paraId="0AB3DEF5" w14:textId="753BC1F5" w:rsidR="00021E6F" w:rsidRPr="0052712D" w:rsidRDefault="00021E6F" w:rsidP="00D970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 “OK” để tiến hành xác nhận xóa người dùng khỏi dự án</w:t>
            </w:r>
          </w:p>
          <w:p w14:paraId="5AF9CD09" w14:textId="02ECE714" w:rsidR="00D97035" w:rsidRPr="0052712D" w:rsidRDefault="00021E6F" w:rsidP="00D97035">
            <w:pPr>
              <w:pStyle w:val="NormalWeb"/>
              <w:spacing w:before="0" w:beforeAutospacing="0" w:after="0" w:afterAutospacing="0" w:line="360" w:lineRule="auto"/>
              <w:jc w:val="both"/>
              <w:textAlignment w:val="baseline"/>
              <w:rPr>
                <w:color w:val="000000"/>
                <w:sz w:val="26"/>
                <w:szCs w:val="26"/>
              </w:rPr>
            </w:pPr>
            <w:r w:rsidRPr="0052712D">
              <w:rPr>
                <w:sz w:val="26"/>
                <w:szCs w:val="26"/>
              </w:rPr>
              <w:t>6</w:t>
            </w:r>
            <w:r w:rsidR="00D97035" w:rsidRPr="0052712D">
              <w:rPr>
                <w:sz w:val="26"/>
                <w:szCs w:val="26"/>
              </w:rPr>
              <w:t>. Hệ thống kiểm tra, thực hiện xóa thành viên khỏi dự án và thông báo xóa thành viên thành công</w:t>
            </w:r>
          </w:p>
        </w:tc>
      </w:tr>
      <w:tr w:rsidR="0021666A" w:rsidRPr="003D0E58" w14:paraId="79CD6B2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E881F"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E1DC" w14:textId="3C4EEAE3" w:rsidR="0021666A" w:rsidRPr="0052712D" w:rsidRDefault="00021E6F" w:rsidP="00021E6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 “Cancel” để hủy xóa thành viên khỏi dự án.</w:t>
            </w:r>
          </w:p>
        </w:tc>
      </w:tr>
      <w:tr w:rsidR="0021666A" w:rsidRPr="003D0E58" w14:paraId="4E9E3EFE"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3DF1" w14:textId="77777777" w:rsidR="0021666A" w:rsidRPr="005C7455" w:rsidRDefault="0021666A"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D1EAA" w14:textId="5F078E83" w:rsidR="00F1496C" w:rsidRPr="0052712D" w:rsidRDefault="00F1496C" w:rsidP="0076634C">
            <w:pPr>
              <w:pStyle w:val="NormalWeb"/>
              <w:spacing w:before="0" w:beforeAutospacing="0" w:after="0" w:afterAutospacing="0" w:line="360" w:lineRule="auto"/>
              <w:jc w:val="both"/>
              <w:rPr>
                <w:sz w:val="26"/>
                <w:szCs w:val="26"/>
              </w:rPr>
            </w:pPr>
          </w:p>
        </w:tc>
      </w:tr>
    </w:tbl>
    <w:p w14:paraId="1994D56D" w14:textId="77777777" w:rsidR="007C602F" w:rsidRDefault="007C602F" w:rsidP="005C7455">
      <w:pPr>
        <w:rPr>
          <w:lang w:val="en-GB"/>
        </w:rPr>
      </w:pPr>
    </w:p>
    <w:p w14:paraId="4701DA0D" w14:textId="08771841" w:rsidR="005B362F"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5B362F" w:rsidRPr="00D64684">
        <w:rPr>
          <w:rFonts w:cs="Times New Roman"/>
          <w:i w:val="0"/>
          <w:iCs w:val="0"/>
          <w:szCs w:val="26"/>
        </w:rPr>
        <w:t xml:space="preserve">Use case </w:t>
      </w:r>
      <w:r w:rsidR="000E1A79" w:rsidRPr="00D64684">
        <w:rPr>
          <w:rFonts w:cs="Times New Roman"/>
          <w:i w:val="0"/>
          <w:iCs w:val="0"/>
          <w:szCs w:val="26"/>
        </w:rPr>
        <w:t>rời dự án</w:t>
      </w:r>
    </w:p>
    <w:p w14:paraId="2D16F08D" w14:textId="6BAE3C12" w:rsidR="005B362F" w:rsidRPr="00D27695" w:rsidRDefault="005B362F" w:rsidP="005B362F">
      <w:pPr>
        <w:pStyle w:val="Caption"/>
        <w:rPr>
          <w:lang w:val="en-US"/>
        </w:rPr>
      </w:pPr>
      <w:bookmarkStart w:id="177" w:name="_Toc154326514"/>
      <w:bookmarkStart w:id="178" w:name="_Toc154432040"/>
      <w:bookmarkStart w:id="179" w:name="_Toc154432727"/>
      <w:bookmarkStart w:id="180" w:name="_Toc154432862"/>
      <w:bookmarkStart w:id="181" w:name="_Toc154432950"/>
      <w:bookmarkStart w:id="182" w:name="_Toc184661871"/>
      <w:r>
        <w:t xml:space="preserve">Bảng </w:t>
      </w:r>
      <w:r w:rsidR="00AB2FDC">
        <w:fldChar w:fldCharType="begin"/>
      </w:r>
      <w:r w:rsidR="00AB2FDC">
        <w:instrText xml:space="preserve"> SEQ Bảng \* ARABIC </w:instrText>
      </w:r>
      <w:r w:rsidR="00AB2FDC">
        <w:fldChar w:fldCharType="separate"/>
      </w:r>
      <w:r w:rsidR="00AB2FDC">
        <w:rPr>
          <w:noProof/>
        </w:rPr>
        <w:t>10</w:t>
      </w:r>
      <w:r w:rsidR="00AB2FDC">
        <w:fldChar w:fldCharType="end"/>
      </w:r>
      <w:r w:rsidRPr="007E2098">
        <w:t xml:space="preserve">. Đặc tả Use case </w:t>
      </w:r>
      <w:bookmarkEnd w:id="177"/>
      <w:bookmarkEnd w:id="178"/>
      <w:bookmarkEnd w:id="179"/>
      <w:bookmarkEnd w:id="180"/>
      <w:bookmarkEnd w:id="181"/>
      <w:r w:rsidR="000E1A79">
        <w:t>rời dự án</w:t>
      </w:r>
      <w:bookmarkEnd w:id="182"/>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F1496C" w:rsidRPr="003D0E58" w14:paraId="5C4E05D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6D859"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9C7B" w14:textId="48D28DA3" w:rsidR="00F1496C" w:rsidRPr="0052712D" w:rsidRDefault="00F1496C"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w:t>
            </w:r>
            <w:r w:rsidR="000E1A79" w:rsidRPr="0052712D">
              <w:rPr>
                <w:rFonts w:ascii="Times New Roman" w:hAnsi="Times New Roman" w:cs="Times New Roman"/>
                <w:color w:val="000000"/>
                <w:sz w:val="26"/>
                <w:szCs w:val="26"/>
              </w:rPr>
              <w:t>0</w:t>
            </w:r>
          </w:p>
        </w:tc>
      </w:tr>
      <w:tr w:rsidR="00F1496C" w:rsidRPr="003D0E58" w14:paraId="570A110E"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28C7A"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404D3" w14:textId="72F72CD2" w:rsidR="00F1496C" w:rsidRPr="0052712D" w:rsidRDefault="000E1A79"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Rời dự án</w:t>
            </w:r>
          </w:p>
        </w:tc>
      </w:tr>
      <w:tr w:rsidR="00F1496C" w:rsidRPr="003D0E58" w14:paraId="55BA96E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3069"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6FC52" w14:textId="7DCB4038" w:rsidR="00F1496C" w:rsidRPr="0052712D" w:rsidRDefault="00F1496C"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0E1A79" w:rsidRPr="0052712D">
              <w:rPr>
                <w:rFonts w:ascii="Times New Roman" w:hAnsi="Times New Roman" w:cs="Times New Roman"/>
                <w:color w:val="000000"/>
                <w:sz w:val="26"/>
                <w:szCs w:val="26"/>
              </w:rPr>
              <w:t>thực hiện rời dự án</w:t>
            </w:r>
            <w:r w:rsidRPr="0052712D">
              <w:rPr>
                <w:rFonts w:ascii="Times New Roman" w:hAnsi="Times New Roman" w:cs="Times New Roman"/>
                <w:color w:val="000000"/>
                <w:sz w:val="26"/>
                <w:szCs w:val="26"/>
              </w:rPr>
              <w:t>.</w:t>
            </w:r>
          </w:p>
        </w:tc>
      </w:tr>
      <w:tr w:rsidR="00F1496C" w:rsidRPr="003D0E58" w14:paraId="695C0EE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EFD6"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CCF5F" w14:textId="77777777" w:rsidR="00F1496C" w:rsidRPr="0052712D" w:rsidRDefault="00F1496C"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F1496C" w:rsidRPr="003D0E58" w14:paraId="20AA686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4B83F"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CFF49" w14:textId="0DF843F5" w:rsidR="00F1496C" w:rsidRPr="0052712D" w:rsidRDefault="009C609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High</w:t>
            </w:r>
          </w:p>
        </w:tc>
      </w:tr>
      <w:tr w:rsidR="00F1496C" w:rsidRPr="003D0E58" w14:paraId="21801475"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47CA1"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E9E6" w14:textId="2E5606CF"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r w:rsidR="0077586E" w:rsidRPr="0052712D">
              <w:rPr>
                <w:rFonts w:ascii="Times New Roman" w:eastAsia="Times New Roman" w:hAnsi="Times New Roman" w:cs="Times New Roman"/>
                <w:kern w:val="0"/>
                <w:sz w:val="26"/>
                <w:szCs w:val="26"/>
                <w14:ligatures w14:val="none"/>
              </w:rPr>
              <w:t>.</w:t>
            </w:r>
          </w:p>
          <w:p w14:paraId="2B37200E" w14:textId="35E394D9" w:rsidR="00E01248" w:rsidRPr="0052712D" w:rsidRDefault="00412AE4"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tạo, hoặc được thêm vào dự án.</w:t>
            </w:r>
          </w:p>
          <w:p w14:paraId="38189104" w14:textId="710E20FF" w:rsidR="00F1496C"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đang ở </w:t>
            </w:r>
            <w:r w:rsidR="001F3064" w:rsidRPr="0052712D">
              <w:rPr>
                <w:rFonts w:ascii="Times New Roman" w:eastAsia="Times New Roman" w:hAnsi="Times New Roman" w:cs="Times New Roman"/>
                <w:kern w:val="0"/>
                <w:sz w:val="26"/>
                <w:szCs w:val="26"/>
                <w14:ligatures w14:val="none"/>
              </w:rPr>
              <w:t>trang</w:t>
            </w:r>
            <w:r w:rsidRPr="0052712D">
              <w:rPr>
                <w:rFonts w:ascii="Times New Roman" w:eastAsia="Times New Roman" w:hAnsi="Times New Roman" w:cs="Times New Roman"/>
                <w:kern w:val="0"/>
                <w:sz w:val="26"/>
                <w:szCs w:val="26"/>
                <w14:ligatures w14:val="none"/>
              </w:rPr>
              <w:t xml:space="preserve"> “Over View” của dự án</w:t>
            </w:r>
            <w:r w:rsidR="0077586E" w:rsidRPr="0052712D">
              <w:rPr>
                <w:rFonts w:ascii="Times New Roman" w:eastAsia="Times New Roman" w:hAnsi="Times New Roman" w:cs="Times New Roman"/>
                <w:kern w:val="0"/>
                <w:sz w:val="26"/>
                <w:szCs w:val="26"/>
                <w14:ligatures w14:val="none"/>
              </w:rPr>
              <w:t>.</w:t>
            </w:r>
          </w:p>
        </w:tc>
      </w:tr>
      <w:tr w:rsidR="00F1496C" w:rsidRPr="003D0E58" w14:paraId="2F9FF50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835A"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4EC09" w14:textId="48293EE6" w:rsidR="00F1496C" w:rsidRPr="0052712D" w:rsidRDefault="005575E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rời dự án</w:t>
            </w:r>
            <w:r w:rsidR="00F1496C" w:rsidRPr="0052712D">
              <w:rPr>
                <w:rFonts w:ascii="Times New Roman" w:hAnsi="Times New Roman" w:cs="Times New Roman"/>
                <w:color w:val="000000"/>
                <w:sz w:val="26"/>
                <w:szCs w:val="26"/>
              </w:rPr>
              <w:t xml:space="preserve"> được thực hiện thành công</w:t>
            </w:r>
            <w:r w:rsidRPr="0052712D">
              <w:rPr>
                <w:rFonts w:ascii="Times New Roman" w:hAnsi="Times New Roman" w:cs="Times New Roman"/>
                <w:color w:val="000000"/>
                <w:sz w:val="26"/>
                <w:szCs w:val="26"/>
              </w:rPr>
              <w:t>.</w:t>
            </w:r>
          </w:p>
        </w:tc>
      </w:tr>
      <w:tr w:rsidR="00F1496C" w:rsidRPr="003D0E58" w14:paraId="7D31701D"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7ECA1"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55E52" w14:textId="77777777" w:rsidR="005575E5" w:rsidRPr="0052712D" w:rsidRDefault="005575E5" w:rsidP="005575E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nhấn nút “Add member” ở mục Project roles.</w:t>
            </w:r>
          </w:p>
          <w:p w14:paraId="34F0589D" w14:textId="77777777" w:rsidR="005575E5" w:rsidRPr="0052712D" w:rsidRDefault="005575E5" w:rsidP="005575E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2. Hệ thống hiển thị biểu mẫu thêm thành viên mới và danh sách thành viên trong dự án ở mục “Members”</w:t>
            </w:r>
          </w:p>
          <w:p w14:paraId="03845D4D" w14:textId="6319231E" w:rsidR="005575E5" w:rsidRPr="0052712D" w:rsidRDefault="005575E5" w:rsidP="005575E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 Người dùng bấm nút “Leave” để rời khỏi dự án.</w:t>
            </w:r>
          </w:p>
          <w:p w14:paraId="4EBE803E" w14:textId="27D01571" w:rsidR="00021E6F" w:rsidRPr="0052712D" w:rsidRDefault="00021E6F" w:rsidP="005575E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 Hệ thống hiển thị thông báo để người dùng xác nhận rời khỏi dự án.</w:t>
            </w:r>
          </w:p>
          <w:p w14:paraId="36D41793" w14:textId="01993F51" w:rsidR="00021E6F" w:rsidRPr="0052712D" w:rsidRDefault="00021E6F" w:rsidP="005575E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 “OK” để rời khỏi dự án.</w:t>
            </w:r>
          </w:p>
          <w:p w14:paraId="204E76D4" w14:textId="0A279513" w:rsidR="00F1496C" w:rsidRPr="0052712D" w:rsidRDefault="00021E6F" w:rsidP="005575E5">
            <w:pPr>
              <w:pStyle w:val="NormalWeb"/>
              <w:spacing w:before="0" w:beforeAutospacing="0" w:after="0" w:afterAutospacing="0" w:line="360" w:lineRule="auto"/>
              <w:jc w:val="both"/>
              <w:textAlignment w:val="baseline"/>
              <w:rPr>
                <w:color w:val="000000"/>
                <w:sz w:val="26"/>
                <w:szCs w:val="26"/>
              </w:rPr>
            </w:pPr>
            <w:r w:rsidRPr="0052712D">
              <w:rPr>
                <w:sz w:val="26"/>
                <w:szCs w:val="26"/>
              </w:rPr>
              <w:t>6</w:t>
            </w:r>
            <w:r w:rsidR="005575E5" w:rsidRPr="0052712D">
              <w:rPr>
                <w:sz w:val="26"/>
                <w:szCs w:val="26"/>
              </w:rPr>
              <w:t>. Hệ thống kiểm tra, thực hiện xóa người dùng ra khỏi dự án và thông báo rời dự án thành công.</w:t>
            </w:r>
          </w:p>
        </w:tc>
      </w:tr>
      <w:tr w:rsidR="00F1496C" w:rsidRPr="003D0E58" w14:paraId="6D83817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0537"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FF269" w14:textId="292AFE14" w:rsidR="00F1496C" w:rsidRPr="0052712D" w:rsidRDefault="00021E6F" w:rsidP="00021E6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5a. Người dùng chọn “Cancel” để ở lại dự án.</w:t>
            </w:r>
          </w:p>
        </w:tc>
      </w:tr>
      <w:tr w:rsidR="00F1496C" w:rsidRPr="003D0E58" w14:paraId="38DCD99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35A1" w14:textId="77777777" w:rsidR="00F1496C" w:rsidRPr="005C7455" w:rsidRDefault="00F1496C"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0CD9E" w14:textId="1DE89988" w:rsidR="00F1496C" w:rsidRPr="0052712D" w:rsidRDefault="00021E6F" w:rsidP="0076634C">
            <w:pPr>
              <w:pStyle w:val="NormalWeb"/>
              <w:spacing w:before="0" w:beforeAutospacing="0" w:after="0" w:afterAutospacing="0" w:line="360" w:lineRule="auto"/>
              <w:jc w:val="both"/>
              <w:rPr>
                <w:sz w:val="26"/>
                <w:szCs w:val="26"/>
              </w:rPr>
            </w:pPr>
            <w:r w:rsidRPr="0052712D">
              <w:rPr>
                <w:sz w:val="26"/>
                <w:szCs w:val="26"/>
              </w:rPr>
              <w:t>6</w:t>
            </w:r>
            <w:r w:rsidR="005575E5" w:rsidRPr="0052712D">
              <w:rPr>
                <w:sz w:val="26"/>
                <w:szCs w:val="26"/>
              </w:rPr>
              <w:t>a. Hệ thống kiểm tra thấy người dùng đang là quản lý và không có quản lý khác ở trong dự án, hệ thống báo lỗi, quá trình rời dự án thất bại.</w:t>
            </w:r>
          </w:p>
        </w:tc>
      </w:tr>
    </w:tbl>
    <w:p w14:paraId="0D5668DF" w14:textId="77777777" w:rsidR="005B362F" w:rsidRDefault="005B362F" w:rsidP="005C7455">
      <w:pPr>
        <w:rPr>
          <w:lang w:val="en-GB"/>
        </w:rPr>
      </w:pPr>
    </w:p>
    <w:p w14:paraId="496BDAEB" w14:textId="392CD869" w:rsidR="000817D2"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0817D2" w:rsidRPr="00D64684">
        <w:rPr>
          <w:rFonts w:cs="Times New Roman"/>
          <w:i w:val="0"/>
          <w:iCs w:val="0"/>
          <w:szCs w:val="26"/>
        </w:rPr>
        <w:t xml:space="preserve">Use case </w:t>
      </w:r>
      <w:r w:rsidR="000D1BB6" w:rsidRPr="00D64684">
        <w:rPr>
          <w:rFonts w:cs="Times New Roman"/>
          <w:i w:val="0"/>
          <w:iCs w:val="0"/>
          <w:szCs w:val="26"/>
        </w:rPr>
        <w:t>cập nhật thông tin dự án</w:t>
      </w:r>
    </w:p>
    <w:p w14:paraId="4A45EDEF" w14:textId="67C63B5A" w:rsidR="005C328B" w:rsidRDefault="005C328B" w:rsidP="005C328B">
      <w:pPr>
        <w:pStyle w:val="Caption"/>
      </w:pPr>
      <w:bookmarkStart w:id="183" w:name="_Toc154326515"/>
      <w:bookmarkStart w:id="184" w:name="_Toc154432041"/>
      <w:bookmarkStart w:id="185" w:name="_Toc154432728"/>
      <w:bookmarkStart w:id="186" w:name="_Toc154432863"/>
      <w:bookmarkStart w:id="187" w:name="_Toc154432951"/>
      <w:bookmarkStart w:id="188" w:name="_Toc184661872"/>
      <w:r>
        <w:t xml:space="preserve">Bảng </w:t>
      </w:r>
      <w:r w:rsidR="00AB2FDC">
        <w:fldChar w:fldCharType="begin"/>
      </w:r>
      <w:r w:rsidR="00AB2FDC">
        <w:instrText xml:space="preserve"> SEQ Bảng \* ARABIC </w:instrText>
      </w:r>
      <w:r w:rsidR="00AB2FDC">
        <w:fldChar w:fldCharType="separate"/>
      </w:r>
      <w:r w:rsidR="00AB2FDC">
        <w:rPr>
          <w:noProof/>
        </w:rPr>
        <w:t>11</w:t>
      </w:r>
      <w:r w:rsidR="00AB2FDC">
        <w:fldChar w:fldCharType="end"/>
      </w:r>
      <w:r>
        <w:t xml:space="preserve">. Đặc tả Use case </w:t>
      </w:r>
      <w:bookmarkEnd w:id="183"/>
      <w:bookmarkEnd w:id="184"/>
      <w:bookmarkEnd w:id="185"/>
      <w:bookmarkEnd w:id="186"/>
      <w:bookmarkEnd w:id="187"/>
      <w:r w:rsidR="000D1BB6">
        <w:t>cập nhật thông tin dự án</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C01C2E" w:rsidRPr="003D0E58" w14:paraId="4130D01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22DE"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2721E" w14:textId="6E4068C8" w:rsidR="00C01C2E" w:rsidRPr="0052712D" w:rsidRDefault="00C01C2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w:t>
            </w:r>
            <w:r w:rsidR="003F4CFF" w:rsidRPr="0052712D">
              <w:rPr>
                <w:rFonts w:ascii="Times New Roman" w:hAnsi="Times New Roman" w:cs="Times New Roman"/>
                <w:color w:val="000000"/>
                <w:sz w:val="26"/>
                <w:szCs w:val="26"/>
              </w:rPr>
              <w:t>1</w:t>
            </w:r>
          </w:p>
        </w:tc>
      </w:tr>
      <w:tr w:rsidR="00C01C2E" w:rsidRPr="003D0E58" w14:paraId="5D1B756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B4751"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B9CCF" w14:textId="36552ECE" w:rsidR="00C01C2E" w:rsidRPr="0052712D" w:rsidRDefault="00DA3F7D"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Cập nhật thông tin dự án</w:t>
            </w:r>
          </w:p>
        </w:tc>
      </w:tr>
      <w:tr w:rsidR="00C01C2E" w:rsidRPr="003D0E58" w14:paraId="046E383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315AF"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38F53" w14:textId="4C86EF81" w:rsidR="00C01C2E" w:rsidRPr="0052712D" w:rsidRDefault="00C01C2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DA3F7D" w:rsidRPr="0052712D">
              <w:rPr>
                <w:rFonts w:ascii="Times New Roman" w:hAnsi="Times New Roman" w:cs="Times New Roman"/>
                <w:color w:val="000000"/>
                <w:sz w:val="26"/>
                <w:szCs w:val="26"/>
              </w:rPr>
              <w:t>cập nhật thông tin dự án</w:t>
            </w:r>
            <w:r w:rsidRPr="0052712D">
              <w:rPr>
                <w:rFonts w:ascii="Times New Roman" w:hAnsi="Times New Roman" w:cs="Times New Roman"/>
                <w:color w:val="000000"/>
                <w:sz w:val="26"/>
                <w:szCs w:val="26"/>
              </w:rPr>
              <w:t>.</w:t>
            </w:r>
          </w:p>
        </w:tc>
      </w:tr>
      <w:tr w:rsidR="00C01C2E" w:rsidRPr="003D0E58" w14:paraId="4E5618D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EC1B0"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94984" w14:textId="77777777" w:rsidR="00C01C2E" w:rsidRPr="0052712D" w:rsidRDefault="00C01C2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C01C2E" w:rsidRPr="003D0E58" w14:paraId="44094FD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6379"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F199" w14:textId="003A7619" w:rsidR="00C01C2E" w:rsidRPr="0052712D" w:rsidRDefault="009C609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M</w:t>
            </w:r>
            <w:r w:rsidR="00DA3F7D" w:rsidRPr="0052712D">
              <w:rPr>
                <w:rFonts w:ascii="Times New Roman" w:hAnsi="Times New Roman" w:cs="Times New Roman"/>
                <w:color w:val="000000"/>
                <w:sz w:val="26"/>
                <w:szCs w:val="26"/>
              </w:rPr>
              <w:t>edium</w:t>
            </w:r>
          </w:p>
        </w:tc>
      </w:tr>
      <w:tr w:rsidR="00C01C2E" w:rsidRPr="003D0E58" w14:paraId="3C165D70"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92CCC"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6104F" w14:textId="77777777"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273C9A77" w14:textId="1A80591F" w:rsidR="00E01248"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w:t>
            </w:r>
            <w:r w:rsidR="00412AE4" w:rsidRPr="0052712D">
              <w:rPr>
                <w:rFonts w:ascii="Times New Roman" w:eastAsia="Times New Roman" w:hAnsi="Times New Roman" w:cs="Times New Roman"/>
                <w:kern w:val="0"/>
                <w:sz w:val="26"/>
                <w:szCs w:val="26"/>
                <w14:ligatures w14:val="none"/>
              </w:rPr>
              <w:t>đã tạo, hoặc thêm vào dự án</w:t>
            </w:r>
          </w:p>
          <w:p w14:paraId="50252557" w14:textId="38B1E1EA" w:rsidR="00C01C2E" w:rsidRPr="0052712D" w:rsidRDefault="00E01248" w:rsidP="00E01248">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đang ở </w:t>
            </w:r>
            <w:r w:rsidR="001F3064" w:rsidRPr="0052712D">
              <w:rPr>
                <w:rFonts w:ascii="Times New Roman" w:eastAsia="Times New Roman" w:hAnsi="Times New Roman" w:cs="Times New Roman"/>
                <w:kern w:val="0"/>
                <w:sz w:val="26"/>
                <w:szCs w:val="26"/>
                <w14:ligatures w14:val="none"/>
              </w:rPr>
              <w:t>trang</w:t>
            </w:r>
            <w:r w:rsidRPr="0052712D">
              <w:rPr>
                <w:rFonts w:ascii="Times New Roman" w:eastAsia="Times New Roman" w:hAnsi="Times New Roman" w:cs="Times New Roman"/>
                <w:kern w:val="0"/>
                <w:sz w:val="26"/>
                <w:szCs w:val="26"/>
                <w14:ligatures w14:val="none"/>
              </w:rPr>
              <w:t xml:space="preserve"> “Over View” của dự án</w:t>
            </w:r>
          </w:p>
        </w:tc>
      </w:tr>
      <w:tr w:rsidR="00C01C2E" w:rsidRPr="003D0E58" w14:paraId="72518A2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5B91"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4A742" w14:textId="2F81CE42" w:rsidR="00C01C2E" w:rsidRPr="0052712D" w:rsidRDefault="00C01C2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Các thao tác </w:t>
            </w:r>
            <w:r w:rsidR="009C6092" w:rsidRPr="0052712D">
              <w:rPr>
                <w:rFonts w:ascii="Times New Roman" w:hAnsi="Times New Roman" w:cs="Times New Roman"/>
                <w:color w:val="000000"/>
                <w:sz w:val="26"/>
                <w:szCs w:val="26"/>
              </w:rPr>
              <w:t>cập nhật thông tin dự án thành công.</w:t>
            </w:r>
          </w:p>
        </w:tc>
      </w:tr>
      <w:tr w:rsidR="00C01C2E" w:rsidRPr="003D0E58" w14:paraId="5B6EF2A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E120C"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5A66" w14:textId="40CCB76E" w:rsidR="009C6092" w:rsidRPr="0052712D" w:rsidRDefault="009C6092"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Cập nhật mô tả dự án</w:t>
            </w:r>
          </w:p>
          <w:p w14:paraId="2B773765" w14:textId="63FBD44C" w:rsidR="00C01C2E" w:rsidRPr="0052712D" w:rsidRDefault="00C01C2E"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 xml:space="preserve">1. Người dùng </w:t>
            </w:r>
            <w:r w:rsidR="009C6092" w:rsidRPr="0052712D">
              <w:rPr>
                <w:color w:val="000000"/>
                <w:sz w:val="26"/>
                <w:szCs w:val="26"/>
              </w:rPr>
              <w:t>nhấn chuột vào bên dưới mục “Project description”</w:t>
            </w:r>
            <w:r w:rsidRPr="0052712D">
              <w:rPr>
                <w:color w:val="000000"/>
                <w:sz w:val="26"/>
                <w:szCs w:val="26"/>
              </w:rPr>
              <w:t>.</w:t>
            </w:r>
          </w:p>
          <w:p w14:paraId="1794D9C9" w14:textId="183E969A" w:rsidR="00C01C2E" w:rsidRPr="0052712D" w:rsidRDefault="00C01C2E"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Hệ thống </w:t>
            </w:r>
            <w:r w:rsidR="009C6092" w:rsidRPr="0052712D">
              <w:rPr>
                <w:color w:val="000000"/>
                <w:sz w:val="26"/>
                <w:szCs w:val="26"/>
              </w:rPr>
              <w:t>hiển thị biểu mẫu cập nhật mô tả dự án</w:t>
            </w:r>
            <w:r w:rsidRPr="0052712D">
              <w:rPr>
                <w:color w:val="000000"/>
                <w:sz w:val="26"/>
                <w:szCs w:val="26"/>
              </w:rPr>
              <w:t>.</w:t>
            </w:r>
          </w:p>
          <w:p w14:paraId="4473C16C" w14:textId="7A5BFF46" w:rsidR="00C01C2E" w:rsidRPr="0052712D" w:rsidRDefault="00C01C2E"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 Người dùng </w:t>
            </w:r>
            <w:r w:rsidR="009C6092" w:rsidRPr="0052712D">
              <w:rPr>
                <w:color w:val="000000"/>
                <w:sz w:val="26"/>
                <w:szCs w:val="26"/>
              </w:rPr>
              <w:t>cập nhật mô tả dự án và nhấn nút “Save” để lưu</w:t>
            </w:r>
            <w:r w:rsidRPr="0052712D">
              <w:rPr>
                <w:color w:val="000000"/>
                <w:sz w:val="26"/>
                <w:szCs w:val="26"/>
              </w:rPr>
              <w:t>.</w:t>
            </w:r>
          </w:p>
          <w:p w14:paraId="7C7B0B92" w14:textId="16B42011" w:rsidR="00C01C2E" w:rsidRPr="0052712D" w:rsidRDefault="00C01C2E" w:rsidP="009C609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w:t>
            </w:r>
            <w:r w:rsidR="009C6092" w:rsidRPr="0052712D">
              <w:rPr>
                <w:color w:val="000000"/>
                <w:sz w:val="26"/>
                <w:szCs w:val="26"/>
              </w:rPr>
              <w:t xml:space="preserve">Hệ thống </w:t>
            </w:r>
            <w:r w:rsidR="00412AE4" w:rsidRPr="0052712D">
              <w:rPr>
                <w:color w:val="000000"/>
                <w:sz w:val="26"/>
                <w:szCs w:val="26"/>
              </w:rPr>
              <w:t xml:space="preserve">kiểm tra thông tin người dùng hợp lệ, </w:t>
            </w:r>
            <w:r w:rsidR="009C6092" w:rsidRPr="0052712D">
              <w:rPr>
                <w:color w:val="000000"/>
                <w:sz w:val="26"/>
                <w:szCs w:val="26"/>
              </w:rPr>
              <w:t>tiến hành cập nhật mô tả dự án và thông báo cập nhật mô tả dự án thành công</w:t>
            </w:r>
            <w:r w:rsidRPr="0052712D">
              <w:rPr>
                <w:color w:val="000000"/>
                <w:sz w:val="26"/>
                <w:szCs w:val="26"/>
              </w:rPr>
              <w:t>.</w:t>
            </w:r>
          </w:p>
          <w:p w14:paraId="1777D288" w14:textId="77777777" w:rsidR="00DA57FC" w:rsidRPr="0052712D" w:rsidRDefault="00DA57FC" w:rsidP="00DA57F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Thay đổi tên dự án</w:t>
            </w:r>
          </w:p>
          <w:p w14:paraId="6AD473DC" w14:textId="2E2A283B" w:rsidR="00DA57FC" w:rsidRPr="0052712D" w:rsidRDefault="00DA57FC" w:rsidP="00DA57F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1a. Người dùng nhấn chuột vào tên dự án ở thanh navbar.</w:t>
            </w:r>
          </w:p>
          <w:p w14:paraId="736DB18F" w14:textId="5FB5118D" w:rsidR="00DA57FC" w:rsidRPr="0052712D" w:rsidRDefault="00DA57FC" w:rsidP="00DA57F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2a. Hệ thống hiển thị biểu mẫu đổi tên.</w:t>
            </w:r>
          </w:p>
          <w:p w14:paraId="5241B7DB" w14:textId="01F09577" w:rsidR="00DA57FC" w:rsidRPr="0052712D" w:rsidRDefault="00DA57FC" w:rsidP="00DA57F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3a. Người dùng cập nhật tên dự án và chọn nút </w:t>
            </w:r>
            <w:r w:rsidRPr="0052712D">
              <w:rPr>
                <w:noProof/>
                <w:color w:val="000000"/>
                <w:sz w:val="26"/>
                <w:szCs w:val="26"/>
              </w:rPr>
              <w:drawing>
                <wp:inline distT="0" distB="0" distL="0" distR="0" wp14:anchorId="3E371E9B" wp14:editId="639DF62D">
                  <wp:extent cx="228632" cy="257211"/>
                  <wp:effectExtent l="0" t="0" r="0" b="9525"/>
                  <wp:docPr id="34451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11622" name=""/>
                          <pic:cNvPicPr/>
                        </pic:nvPicPr>
                        <pic:blipFill>
                          <a:blip r:embed="rId27"/>
                          <a:stretch>
                            <a:fillRect/>
                          </a:stretch>
                        </pic:blipFill>
                        <pic:spPr>
                          <a:xfrm>
                            <a:off x="0" y="0"/>
                            <a:ext cx="228632" cy="257211"/>
                          </a:xfrm>
                          <a:prstGeom prst="rect">
                            <a:avLst/>
                          </a:prstGeom>
                        </pic:spPr>
                      </pic:pic>
                    </a:graphicData>
                  </a:graphic>
                </wp:inline>
              </w:drawing>
            </w:r>
            <w:r w:rsidRPr="0052712D">
              <w:rPr>
                <w:color w:val="000000"/>
                <w:sz w:val="26"/>
                <w:szCs w:val="26"/>
              </w:rPr>
              <w:t xml:space="preserve"> để cập nhật tên dự án </w:t>
            </w:r>
          </w:p>
          <w:p w14:paraId="355E9611" w14:textId="77777777" w:rsidR="00DA57FC" w:rsidRPr="0052712D" w:rsidRDefault="00DA57FC" w:rsidP="00DA57F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Đánh dấu dự án</w:t>
            </w:r>
          </w:p>
          <w:p w14:paraId="7EBAB2EC" w14:textId="6E3969D4" w:rsidR="00DA57FC" w:rsidRPr="0052712D" w:rsidRDefault="00DA57FC" w:rsidP="009C609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1b. Người dùng nhấn chuột vào biểu tượng </w:t>
            </w:r>
            <w:r w:rsidRPr="0052712D">
              <w:rPr>
                <w:noProof/>
                <w:color w:val="000000"/>
                <w:sz w:val="26"/>
                <w:szCs w:val="26"/>
              </w:rPr>
              <w:drawing>
                <wp:inline distT="0" distB="0" distL="0" distR="0" wp14:anchorId="5ADA4C84" wp14:editId="03B65865">
                  <wp:extent cx="158973" cy="170329"/>
                  <wp:effectExtent l="0" t="0" r="0" b="1270"/>
                  <wp:docPr id="45371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3841" name=""/>
                          <pic:cNvPicPr/>
                        </pic:nvPicPr>
                        <pic:blipFill>
                          <a:blip r:embed="rId28"/>
                          <a:stretch>
                            <a:fillRect/>
                          </a:stretch>
                        </pic:blipFill>
                        <pic:spPr>
                          <a:xfrm>
                            <a:off x="0" y="0"/>
                            <a:ext cx="163149" cy="174803"/>
                          </a:xfrm>
                          <a:prstGeom prst="rect">
                            <a:avLst/>
                          </a:prstGeom>
                        </pic:spPr>
                      </pic:pic>
                    </a:graphicData>
                  </a:graphic>
                </wp:inline>
              </w:drawing>
            </w:r>
            <w:r w:rsidRPr="0052712D">
              <w:rPr>
                <w:color w:val="000000"/>
                <w:sz w:val="26"/>
                <w:szCs w:val="26"/>
              </w:rPr>
              <w:t xml:space="preserve"> ở bên cạnh tên dự án ở thanh navbar để đánh dấu dự án.</w:t>
            </w:r>
          </w:p>
        </w:tc>
      </w:tr>
      <w:tr w:rsidR="00C01C2E" w:rsidRPr="003D0E58" w14:paraId="6DF9539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FF8AA"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68D03" w14:textId="77777777" w:rsidR="00C01C2E" w:rsidRPr="0052712D" w:rsidRDefault="009C6092" w:rsidP="0076634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Hủy thay đổi mô tả dự án</w:t>
            </w:r>
          </w:p>
          <w:p w14:paraId="64DC58D3" w14:textId="144A04FB" w:rsidR="009C6092" w:rsidRPr="0052712D" w:rsidRDefault="009C6092" w:rsidP="009C609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w:t>
            </w:r>
            <w:r w:rsidR="00DA57FC" w:rsidRPr="0052712D">
              <w:rPr>
                <w:color w:val="000000"/>
                <w:sz w:val="26"/>
                <w:szCs w:val="26"/>
              </w:rPr>
              <w:t>c</w:t>
            </w:r>
            <w:r w:rsidRPr="0052712D">
              <w:rPr>
                <w:color w:val="000000"/>
                <w:sz w:val="26"/>
                <w:szCs w:val="26"/>
              </w:rPr>
              <w:t>. Người dùng cập nhật mô tả dự án và nhấn nút “Cancel” để hủy thay đổi mô tả dự án.</w:t>
            </w:r>
          </w:p>
          <w:p w14:paraId="2A022F0C" w14:textId="77777777" w:rsidR="00021E6F" w:rsidRPr="0052712D" w:rsidRDefault="00DA57FC" w:rsidP="009C6092">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Hủy thay đổi tên dự án</w:t>
            </w:r>
          </w:p>
          <w:p w14:paraId="6311766C" w14:textId="5C364BAE" w:rsidR="00DA57FC" w:rsidRPr="0052712D" w:rsidRDefault="00DA57FC" w:rsidP="009C6092">
            <w:pPr>
              <w:pStyle w:val="NormalWeb"/>
              <w:spacing w:before="0" w:beforeAutospacing="0" w:after="0" w:afterAutospacing="0" w:line="360" w:lineRule="auto"/>
              <w:jc w:val="both"/>
              <w:textAlignment w:val="baseline"/>
              <w:rPr>
                <w:b/>
                <w:bCs/>
                <w:color w:val="000000"/>
                <w:sz w:val="26"/>
                <w:szCs w:val="26"/>
              </w:rPr>
            </w:pPr>
            <w:r w:rsidRPr="0052712D">
              <w:rPr>
                <w:color w:val="000000"/>
                <w:sz w:val="26"/>
                <w:szCs w:val="26"/>
              </w:rPr>
              <w:t xml:space="preserve">3d. Người dùng cập nhật tên dự án và chọn nút </w:t>
            </w:r>
            <w:r w:rsidRPr="0052712D">
              <w:rPr>
                <w:noProof/>
                <w:color w:val="000000"/>
                <w:sz w:val="26"/>
                <w:szCs w:val="26"/>
              </w:rPr>
              <w:drawing>
                <wp:inline distT="0" distB="0" distL="0" distR="0" wp14:anchorId="799ABF31" wp14:editId="40A5ADBE">
                  <wp:extent cx="238158" cy="295316"/>
                  <wp:effectExtent l="0" t="0" r="9525" b="9525"/>
                  <wp:docPr id="58700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05106" name=""/>
                          <pic:cNvPicPr/>
                        </pic:nvPicPr>
                        <pic:blipFill>
                          <a:blip r:embed="rId29"/>
                          <a:stretch>
                            <a:fillRect/>
                          </a:stretch>
                        </pic:blipFill>
                        <pic:spPr>
                          <a:xfrm>
                            <a:off x="0" y="0"/>
                            <a:ext cx="238158" cy="295316"/>
                          </a:xfrm>
                          <a:prstGeom prst="rect">
                            <a:avLst/>
                          </a:prstGeom>
                        </pic:spPr>
                      </pic:pic>
                    </a:graphicData>
                  </a:graphic>
                </wp:inline>
              </w:drawing>
            </w:r>
            <w:r w:rsidRPr="0052712D">
              <w:rPr>
                <w:color w:val="000000"/>
                <w:sz w:val="26"/>
                <w:szCs w:val="26"/>
              </w:rPr>
              <w:t xml:space="preserve"> để hủy thay đổi tên dự án.</w:t>
            </w:r>
          </w:p>
          <w:p w14:paraId="383C6EAA" w14:textId="3CE2F214" w:rsidR="00DA57FC" w:rsidRPr="0052712D" w:rsidRDefault="00DA57FC" w:rsidP="00DA57F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Hủy đánh dấu dự án</w:t>
            </w:r>
          </w:p>
          <w:p w14:paraId="5ED35F3B" w14:textId="36D9D86E" w:rsidR="009C6092" w:rsidRPr="0052712D" w:rsidRDefault="00DA57FC" w:rsidP="00021E6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1e. Người dùng nhấn chuột vào biểu tượng </w:t>
            </w:r>
            <w:r w:rsidRPr="0052712D">
              <w:rPr>
                <w:noProof/>
                <w:color w:val="000000"/>
                <w:sz w:val="26"/>
                <w:szCs w:val="26"/>
              </w:rPr>
              <w:drawing>
                <wp:inline distT="0" distB="0" distL="0" distR="0" wp14:anchorId="7D2A39D9" wp14:editId="57FA3743">
                  <wp:extent cx="158973" cy="170329"/>
                  <wp:effectExtent l="0" t="0" r="0" b="1270"/>
                  <wp:docPr id="97877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3841" name=""/>
                          <pic:cNvPicPr/>
                        </pic:nvPicPr>
                        <pic:blipFill>
                          <a:blip r:embed="rId28"/>
                          <a:stretch>
                            <a:fillRect/>
                          </a:stretch>
                        </pic:blipFill>
                        <pic:spPr>
                          <a:xfrm>
                            <a:off x="0" y="0"/>
                            <a:ext cx="163149" cy="174803"/>
                          </a:xfrm>
                          <a:prstGeom prst="rect">
                            <a:avLst/>
                          </a:prstGeom>
                        </pic:spPr>
                      </pic:pic>
                    </a:graphicData>
                  </a:graphic>
                </wp:inline>
              </w:drawing>
            </w:r>
            <w:r w:rsidRPr="0052712D">
              <w:rPr>
                <w:color w:val="000000"/>
                <w:sz w:val="26"/>
                <w:szCs w:val="26"/>
              </w:rPr>
              <w:t xml:space="preserve"> ở bên cạnh tên dự án ở thanh navbar để đánh dấu dự án.</w:t>
            </w:r>
          </w:p>
        </w:tc>
      </w:tr>
      <w:tr w:rsidR="00C01C2E" w:rsidRPr="003D0E58" w14:paraId="340200C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BD0C" w14:textId="77777777" w:rsidR="00C01C2E" w:rsidRPr="005C7455" w:rsidRDefault="00C01C2E"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CE16" w14:textId="2A98E6A3" w:rsidR="005A24D7" w:rsidRPr="0052712D" w:rsidRDefault="005A24D7" w:rsidP="0076634C">
            <w:pPr>
              <w:pStyle w:val="NormalWeb"/>
              <w:spacing w:before="0" w:beforeAutospacing="0" w:after="0" w:afterAutospacing="0" w:line="360" w:lineRule="auto"/>
              <w:jc w:val="both"/>
              <w:rPr>
                <w:sz w:val="26"/>
                <w:szCs w:val="26"/>
              </w:rPr>
            </w:pPr>
          </w:p>
        </w:tc>
      </w:tr>
    </w:tbl>
    <w:p w14:paraId="2C638EAA" w14:textId="717CC59E" w:rsidR="00B2248E" w:rsidRPr="00B2248E" w:rsidRDefault="00B2248E" w:rsidP="00B2248E">
      <w:pPr>
        <w:rPr>
          <w:lang w:val="en-GB"/>
        </w:rPr>
      </w:pPr>
    </w:p>
    <w:p w14:paraId="2818231B" w14:textId="5202315F" w:rsidR="000817D2"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0817D2" w:rsidRPr="00D64684">
        <w:rPr>
          <w:rFonts w:cs="Times New Roman"/>
          <w:i w:val="0"/>
          <w:iCs w:val="0"/>
          <w:szCs w:val="26"/>
        </w:rPr>
        <w:t xml:space="preserve">Use case </w:t>
      </w:r>
      <w:r w:rsidR="00E01248" w:rsidRPr="00D64684">
        <w:rPr>
          <w:rFonts w:cs="Times New Roman"/>
          <w:i w:val="0"/>
          <w:iCs w:val="0"/>
          <w:szCs w:val="26"/>
        </w:rPr>
        <w:t>quản lý danh sách công việc</w:t>
      </w:r>
    </w:p>
    <w:p w14:paraId="395CDE90" w14:textId="0808B02E" w:rsidR="005C328B" w:rsidRDefault="005C328B" w:rsidP="005C328B">
      <w:pPr>
        <w:pStyle w:val="Caption"/>
      </w:pPr>
      <w:bookmarkStart w:id="189" w:name="_Toc154326516"/>
      <w:bookmarkStart w:id="190" w:name="_Toc154432042"/>
      <w:bookmarkStart w:id="191" w:name="_Toc154432729"/>
      <w:bookmarkStart w:id="192" w:name="_Toc154432864"/>
      <w:bookmarkStart w:id="193" w:name="_Toc154432952"/>
      <w:bookmarkStart w:id="194" w:name="_Toc184661873"/>
      <w:r>
        <w:t xml:space="preserve">Bảng </w:t>
      </w:r>
      <w:r w:rsidR="00AB2FDC">
        <w:fldChar w:fldCharType="begin"/>
      </w:r>
      <w:r w:rsidR="00AB2FDC">
        <w:instrText xml:space="preserve"> SEQ Bảng \* ARABIC </w:instrText>
      </w:r>
      <w:r w:rsidR="00AB2FDC">
        <w:fldChar w:fldCharType="separate"/>
      </w:r>
      <w:r w:rsidR="00AB2FDC">
        <w:rPr>
          <w:noProof/>
        </w:rPr>
        <w:t>12</w:t>
      </w:r>
      <w:r w:rsidR="00AB2FDC">
        <w:fldChar w:fldCharType="end"/>
      </w:r>
      <w:r>
        <w:t xml:space="preserve">. Đặc tả Use case </w:t>
      </w:r>
      <w:bookmarkEnd w:id="189"/>
      <w:bookmarkEnd w:id="190"/>
      <w:bookmarkEnd w:id="191"/>
      <w:bookmarkEnd w:id="192"/>
      <w:bookmarkEnd w:id="193"/>
      <w:r w:rsidR="00E01248">
        <w:t>cập nhật danh sách công việc</w:t>
      </w:r>
      <w:bookmarkEnd w:id="194"/>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B32B35" w:rsidRPr="003D0E58" w14:paraId="5F07C62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9DD2A"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9391" w14:textId="0ECE8ED8"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w:t>
            </w:r>
            <w:r w:rsidR="00E01248" w:rsidRPr="0052712D">
              <w:rPr>
                <w:rFonts w:ascii="Times New Roman" w:hAnsi="Times New Roman" w:cs="Times New Roman"/>
                <w:color w:val="000000"/>
                <w:sz w:val="26"/>
                <w:szCs w:val="26"/>
              </w:rPr>
              <w:t>2</w:t>
            </w:r>
          </w:p>
        </w:tc>
      </w:tr>
      <w:tr w:rsidR="00B32B35" w:rsidRPr="003D0E58" w14:paraId="3F6134CF"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A24B4"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EF95C" w14:textId="39C162E6"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Quản lý </w:t>
            </w:r>
            <w:r w:rsidR="00E01248" w:rsidRPr="0052712D">
              <w:rPr>
                <w:rFonts w:ascii="Times New Roman" w:hAnsi="Times New Roman" w:cs="Times New Roman"/>
                <w:color w:val="000000"/>
                <w:sz w:val="26"/>
                <w:szCs w:val="26"/>
              </w:rPr>
              <w:t>danh sách công việc</w:t>
            </w:r>
          </w:p>
        </w:tc>
      </w:tr>
      <w:tr w:rsidR="00B32B35" w:rsidRPr="003D0E58" w14:paraId="79D36A29"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C2BE"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A8D2" w14:textId="5A220BD6"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EC2B87" w:rsidRPr="0052712D">
              <w:rPr>
                <w:rFonts w:ascii="Times New Roman" w:hAnsi="Times New Roman" w:cs="Times New Roman"/>
                <w:color w:val="000000"/>
                <w:sz w:val="26"/>
                <w:szCs w:val="26"/>
              </w:rPr>
              <w:t xml:space="preserve">thực hiện </w:t>
            </w:r>
            <w:r w:rsidR="001C158A" w:rsidRPr="0052712D">
              <w:rPr>
                <w:rFonts w:ascii="Times New Roman" w:hAnsi="Times New Roman" w:cs="Times New Roman"/>
                <w:color w:val="000000"/>
                <w:sz w:val="26"/>
                <w:szCs w:val="26"/>
              </w:rPr>
              <w:t>thao tác thêm, xóa danh sách công việc</w:t>
            </w:r>
          </w:p>
        </w:tc>
      </w:tr>
      <w:tr w:rsidR="00B32B35" w:rsidRPr="003D0E58" w14:paraId="6CB5D1A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99FC"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C3263" w14:textId="77777777"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B32B35" w:rsidRPr="003D0E58" w14:paraId="4D32266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8339B"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08F9D" w14:textId="77777777"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B32B35" w:rsidRPr="003D0E58" w14:paraId="1ACB3F9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B88D"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B41F" w14:textId="77777777" w:rsidR="00B32B35"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0DEF5B2C" w14:textId="19A43539" w:rsidR="00E01248" w:rsidRPr="0052712D" w:rsidRDefault="00B32B35"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w:t>
            </w:r>
            <w:r w:rsidR="00412AE4" w:rsidRPr="0052712D">
              <w:rPr>
                <w:rFonts w:ascii="Times New Roman" w:eastAsia="Times New Roman" w:hAnsi="Times New Roman" w:cs="Times New Roman"/>
                <w:kern w:val="0"/>
                <w:sz w:val="26"/>
                <w:szCs w:val="26"/>
                <w14:ligatures w14:val="none"/>
              </w:rPr>
              <w:t>đã tạo, hoặc được thêm vào dự án.</w:t>
            </w:r>
          </w:p>
          <w:p w14:paraId="795DB3E5" w14:textId="1EB37658" w:rsidR="001F3064" w:rsidRPr="0052712D" w:rsidRDefault="001F3064"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ở trong dự án.</w:t>
            </w:r>
          </w:p>
        </w:tc>
      </w:tr>
      <w:tr w:rsidR="00B32B35" w:rsidRPr="003D0E58" w14:paraId="0CC82A7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772D"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F9B5D" w14:textId="0A7F7CE6" w:rsidR="00B32B35"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Thực hiện </w:t>
            </w:r>
            <w:r w:rsidR="001C158A" w:rsidRPr="0052712D">
              <w:rPr>
                <w:rFonts w:ascii="Times New Roman" w:hAnsi="Times New Roman" w:cs="Times New Roman"/>
                <w:color w:val="000000"/>
                <w:sz w:val="26"/>
                <w:szCs w:val="26"/>
              </w:rPr>
              <w:t>các thao tác thêm, xóa danh sách công việc thành công</w:t>
            </w:r>
            <w:r w:rsidRPr="0052712D">
              <w:rPr>
                <w:rFonts w:ascii="Times New Roman" w:hAnsi="Times New Roman" w:cs="Times New Roman"/>
                <w:color w:val="000000"/>
                <w:sz w:val="26"/>
                <w:szCs w:val="26"/>
              </w:rPr>
              <w:t>.</w:t>
            </w:r>
          </w:p>
        </w:tc>
      </w:tr>
      <w:tr w:rsidR="00B32B35" w:rsidRPr="003D0E58" w14:paraId="3ED2631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1BC04"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4318A" w14:textId="77777777"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truy cập vào trang “Board” của dự án.</w:t>
            </w:r>
          </w:p>
          <w:p w14:paraId="24A0BF36" w14:textId="75FB7085" w:rsidR="00A07C49" w:rsidRPr="0052712D" w:rsidRDefault="00A07C49"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các danh sách công việc bên trong dự án.</w:t>
            </w:r>
          </w:p>
          <w:p w14:paraId="0CBE51FA" w14:textId="338F89A8" w:rsidR="001F3064" w:rsidRPr="0052712D" w:rsidRDefault="001F3064"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danh sách công việc</w:t>
            </w:r>
          </w:p>
          <w:p w14:paraId="13AAF123" w14:textId="7485381D" w:rsidR="00B32B35" w:rsidRPr="0052712D" w:rsidRDefault="00B32B35"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 </w:t>
            </w:r>
            <w:r w:rsidR="001F3064" w:rsidRPr="0052712D">
              <w:rPr>
                <w:color w:val="000000"/>
                <w:sz w:val="26"/>
                <w:szCs w:val="26"/>
              </w:rPr>
              <w:t>Người dùng chọn “+ Add another list” để thêm danh sách công việc mới</w:t>
            </w:r>
            <w:r w:rsidRPr="0052712D">
              <w:rPr>
                <w:color w:val="000000"/>
                <w:sz w:val="26"/>
                <w:szCs w:val="26"/>
              </w:rPr>
              <w:t>.</w:t>
            </w:r>
          </w:p>
          <w:p w14:paraId="1FF18EEE" w14:textId="0FA90DCA" w:rsidR="00B32B35" w:rsidRPr="0052712D" w:rsidRDefault="00B32B35"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hiển thị </w:t>
            </w:r>
            <w:r w:rsidR="001F3064" w:rsidRPr="0052712D">
              <w:rPr>
                <w:color w:val="000000"/>
                <w:sz w:val="26"/>
                <w:szCs w:val="26"/>
              </w:rPr>
              <w:t>biểu mẫu nhập tên danh sách công việc mới</w:t>
            </w:r>
            <w:r w:rsidRPr="0052712D">
              <w:rPr>
                <w:color w:val="000000"/>
                <w:sz w:val="26"/>
                <w:szCs w:val="26"/>
              </w:rPr>
              <w:t>.</w:t>
            </w:r>
          </w:p>
          <w:p w14:paraId="1104F151" w14:textId="2D548BD7" w:rsidR="00B32B35" w:rsidRPr="0052712D" w:rsidRDefault="00B32B35"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5. Người dùng </w:t>
            </w:r>
            <w:r w:rsidR="001F3064" w:rsidRPr="0052712D">
              <w:rPr>
                <w:color w:val="000000"/>
                <w:sz w:val="26"/>
                <w:szCs w:val="26"/>
              </w:rPr>
              <w:t>nhập tên danh sách công việc mới và nhấn nút “Add list”</w:t>
            </w:r>
            <w:r w:rsidRPr="0052712D">
              <w:rPr>
                <w:color w:val="000000"/>
                <w:sz w:val="26"/>
                <w:szCs w:val="26"/>
              </w:rPr>
              <w:t>.</w:t>
            </w:r>
          </w:p>
          <w:p w14:paraId="05AA7464" w14:textId="3E6BDC03" w:rsidR="00B32B35" w:rsidRPr="0052712D" w:rsidRDefault="00B32B35"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6. Hệ thống </w:t>
            </w:r>
            <w:r w:rsidR="001F3064" w:rsidRPr="0052712D">
              <w:rPr>
                <w:color w:val="000000"/>
                <w:sz w:val="26"/>
                <w:szCs w:val="26"/>
              </w:rPr>
              <w:t>tiến hành</w:t>
            </w:r>
            <w:r w:rsidR="00412AE4" w:rsidRPr="0052712D">
              <w:rPr>
                <w:color w:val="000000"/>
                <w:sz w:val="26"/>
                <w:szCs w:val="26"/>
              </w:rPr>
              <w:t xml:space="preserve"> kiểm tra thông tin người dùng hợp lệ,</w:t>
            </w:r>
            <w:r w:rsidR="001F3064" w:rsidRPr="0052712D">
              <w:rPr>
                <w:color w:val="000000"/>
                <w:sz w:val="26"/>
                <w:szCs w:val="26"/>
              </w:rPr>
              <w:t xml:space="preserve"> thêm danh sách công việc mới và thông báo thêm danh sách công việc mới thành công</w:t>
            </w:r>
            <w:r w:rsidRPr="0052712D">
              <w:rPr>
                <w:color w:val="000000"/>
                <w:sz w:val="26"/>
                <w:szCs w:val="26"/>
              </w:rPr>
              <w:t>.</w:t>
            </w:r>
          </w:p>
          <w:p w14:paraId="0625FDA6" w14:textId="1555F049" w:rsidR="00A07C49" w:rsidRPr="0052712D" w:rsidRDefault="00A07C49"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Xóa danh sách công việc</w:t>
            </w:r>
          </w:p>
          <w:p w14:paraId="7C3A6E2E" w14:textId="43835523"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3a. Người dùng chọn biểu tượng </w:t>
            </w:r>
            <w:r w:rsidRPr="0052712D">
              <w:rPr>
                <w:noProof/>
                <w:color w:val="000000"/>
                <w:sz w:val="26"/>
                <w:szCs w:val="26"/>
              </w:rPr>
              <w:drawing>
                <wp:inline distT="0" distB="0" distL="0" distR="0" wp14:anchorId="71B9BA0F" wp14:editId="7D23CBBB">
                  <wp:extent cx="257211" cy="266737"/>
                  <wp:effectExtent l="0" t="0" r="9525" b="0"/>
                  <wp:docPr id="17745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065" name=""/>
                          <pic:cNvPicPr/>
                        </pic:nvPicPr>
                        <pic:blipFill>
                          <a:blip r:embed="rId30"/>
                          <a:stretch>
                            <a:fillRect/>
                          </a:stretch>
                        </pic:blipFill>
                        <pic:spPr>
                          <a:xfrm>
                            <a:off x="0" y="0"/>
                            <a:ext cx="257211" cy="266737"/>
                          </a:xfrm>
                          <a:prstGeom prst="rect">
                            <a:avLst/>
                          </a:prstGeom>
                        </pic:spPr>
                      </pic:pic>
                    </a:graphicData>
                  </a:graphic>
                </wp:inline>
              </w:drawing>
            </w:r>
            <w:r w:rsidRPr="0052712D">
              <w:rPr>
                <w:color w:val="000000"/>
                <w:sz w:val="26"/>
                <w:szCs w:val="26"/>
              </w:rPr>
              <w:t>ở danh sách công cần xóa để tiến hành xóa danh sách công việc.</w:t>
            </w:r>
          </w:p>
          <w:p w14:paraId="68A1C22F" w14:textId="2065F3A3"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4a. Hệ thống hiển thị danh sách các thao tác với danh sách công việc.</w:t>
            </w:r>
          </w:p>
          <w:p w14:paraId="20A37F6F" w14:textId="0240787B"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5a. Người dùng chọn “Remove this column”.</w:t>
            </w:r>
          </w:p>
          <w:p w14:paraId="35B012EA" w14:textId="5E22D8E2" w:rsidR="00B32B35" w:rsidRPr="0052712D" w:rsidRDefault="00A07C49" w:rsidP="00B32B3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6a. Hệ thống tiến hành</w:t>
            </w:r>
            <w:r w:rsidR="00412AE4" w:rsidRPr="0052712D">
              <w:rPr>
                <w:color w:val="000000"/>
                <w:sz w:val="26"/>
                <w:szCs w:val="26"/>
              </w:rPr>
              <w:t xml:space="preserve"> kiểm tra thông tin người dùng hợp lệ,</w:t>
            </w:r>
            <w:r w:rsidRPr="0052712D">
              <w:rPr>
                <w:color w:val="000000"/>
                <w:sz w:val="26"/>
                <w:szCs w:val="26"/>
              </w:rPr>
              <w:t xml:space="preserve"> xóa danh sách công việc và thông báo thêm danh sách công việc mới thành công.</w:t>
            </w:r>
          </w:p>
        </w:tc>
      </w:tr>
      <w:tr w:rsidR="00B32B35" w:rsidRPr="003D0E58" w14:paraId="68C7CBC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03928"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E6FC" w14:textId="77777777" w:rsidR="00D01AB0" w:rsidRPr="0052712D" w:rsidRDefault="00A07C49" w:rsidP="00B32B35">
            <w:pPr>
              <w:pStyle w:val="NormalWeb"/>
              <w:spacing w:before="0" w:beforeAutospacing="0" w:after="0" w:afterAutospacing="0" w:line="360" w:lineRule="auto"/>
              <w:jc w:val="both"/>
              <w:textAlignment w:val="baseline"/>
              <w:rPr>
                <w:b/>
                <w:bCs/>
                <w:sz w:val="26"/>
                <w:szCs w:val="26"/>
              </w:rPr>
            </w:pPr>
            <w:r w:rsidRPr="0052712D">
              <w:rPr>
                <w:b/>
                <w:bCs/>
                <w:sz w:val="26"/>
                <w:szCs w:val="26"/>
              </w:rPr>
              <w:t>Thêm danh sách công việc</w:t>
            </w:r>
          </w:p>
          <w:p w14:paraId="47744E6D" w14:textId="48150FCC"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w:t>
            </w:r>
            <w:r w:rsidR="00701C08" w:rsidRPr="0052712D">
              <w:rPr>
                <w:color w:val="000000"/>
                <w:sz w:val="26"/>
                <w:szCs w:val="26"/>
              </w:rPr>
              <w:t>b</w:t>
            </w:r>
            <w:r w:rsidRPr="0052712D">
              <w:rPr>
                <w:color w:val="000000"/>
                <w:sz w:val="26"/>
                <w:szCs w:val="26"/>
              </w:rPr>
              <w:t>. Người dùng truy cập vào trang “List” của dự án.</w:t>
            </w:r>
          </w:p>
          <w:p w14:paraId="53F185E3" w14:textId="6B0BD8BA" w:rsidR="00A07C49" w:rsidRPr="0052712D" w:rsidRDefault="00A07C49"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w:t>
            </w:r>
            <w:r w:rsidR="00701C08" w:rsidRPr="0052712D">
              <w:rPr>
                <w:color w:val="000000"/>
                <w:sz w:val="26"/>
                <w:szCs w:val="26"/>
              </w:rPr>
              <w:t>b</w:t>
            </w:r>
            <w:r w:rsidRPr="0052712D">
              <w:rPr>
                <w:color w:val="000000"/>
                <w:sz w:val="26"/>
                <w:szCs w:val="26"/>
              </w:rPr>
              <w:t>. Hệ thống hiển thị danh sách công việc bên trong dự án.</w:t>
            </w:r>
          </w:p>
          <w:p w14:paraId="195561CC" w14:textId="40864CAF" w:rsidR="00701C08" w:rsidRPr="0052712D" w:rsidRDefault="00701C08"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3b. Người dùng nhấn nút “+Add” ở bên dưới góc trái màn hình.</w:t>
            </w:r>
          </w:p>
          <w:p w14:paraId="5BC4E47A" w14:textId="2A2CF694" w:rsidR="00701C08" w:rsidRPr="0052712D" w:rsidRDefault="00701C08"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4b. Hệ thống hiển thị danh sách bao gồm “List” và “Task</w:t>
            </w:r>
            <w:r w:rsidR="00CA1D78" w:rsidRPr="0052712D">
              <w:rPr>
                <w:color w:val="000000"/>
                <w:sz w:val="26"/>
                <w:szCs w:val="26"/>
              </w:rPr>
              <w:t>”</w:t>
            </w:r>
            <w:r w:rsidRPr="0052712D">
              <w:rPr>
                <w:color w:val="000000"/>
                <w:sz w:val="26"/>
                <w:szCs w:val="26"/>
              </w:rPr>
              <w:t>.</w:t>
            </w:r>
          </w:p>
          <w:p w14:paraId="12AAC823" w14:textId="48244D63" w:rsidR="00701C08" w:rsidRPr="0052712D" w:rsidRDefault="00701C08"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5b. Người dùng chọn “List” để tiến hành thêm danh sách công việc mới.</w:t>
            </w:r>
          </w:p>
          <w:p w14:paraId="2BAF57F4" w14:textId="62CFBC3E" w:rsidR="00CA1D78" w:rsidRPr="0052712D" w:rsidRDefault="00CA1D78"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6b. Hệ thống hiển thị biểu mẫu thêm danh sách công việc mới.</w:t>
            </w:r>
          </w:p>
          <w:p w14:paraId="5A9B13AF" w14:textId="7533111F" w:rsidR="00701C08" w:rsidRPr="0052712D" w:rsidRDefault="00CA1D78" w:rsidP="00701C0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w:t>
            </w:r>
            <w:r w:rsidR="00701C08" w:rsidRPr="0052712D">
              <w:rPr>
                <w:color w:val="000000"/>
                <w:sz w:val="26"/>
                <w:szCs w:val="26"/>
              </w:rPr>
              <w:t>b. Người dùng nhập tên danh sách công việc mới và nhấn nút “Add list”.</w:t>
            </w:r>
          </w:p>
          <w:p w14:paraId="414DA40B" w14:textId="776E682E" w:rsidR="00701C08" w:rsidRPr="0052712D" w:rsidRDefault="00CA1D78" w:rsidP="00701C0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8</w:t>
            </w:r>
            <w:r w:rsidR="00701C08" w:rsidRPr="0052712D">
              <w:rPr>
                <w:color w:val="000000"/>
                <w:sz w:val="26"/>
                <w:szCs w:val="26"/>
              </w:rPr>
              <w:t>b. Hệ thống tiến hành</w:t>
            </w:r>
            <w:r w:rsidR="00412AE4" w:rsidRPr="0052712D">
              <w:rPr>
                <w:color w:val="000000"/>
                <w:sz w:val="26"/>
                <w:szCs w:val="26"/>
              </w:rPr>
              <w:t xml:space="preserve"> kiểm tra thông tin người dùng hợp lệ,</w:t>
            </w:r>
            <w:r w:rsidR="00701C08" w:rsidRPr="0052712D">
              <w:rPr>
                <w:color w:val="000000"/>
                <w:sz w:val="26"/>
                <w:szCs w:val="26"/>
              </w:rPr>
              <w:t xml:space="preserve"> thêm danh sách công việc mới và thông báo thêm danh sách công việc mới thành công.</w:t>
            </w:r>
          </w:p>
          <w:p w14:paraId="4B17DB30" w14:textId="602E0BF1" w:rsidR="00701C08" w:rsidRPr="0052712D" w:rsidRDefault="00701C08" w:rsidP="00A07C49">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Hủy thêm danh sách công việc</w:t>
            </w:r>
          </w:p>
          <w:p w14:paraId="782E5EFE" w14:textId="153D9650" w:rsidR="00701C08" w:rsidRPr="0052712D" w:rsidRDefault="00701C08" w:rsidP="00A07C49">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5c. Người dùng chọn “Cancel” để hủy thêm danh sách công việc</w:t>
            </w:r>
          </w:p>
          <w:p w14:paraId="5D0D782A" w14:textId="34554CE9" w:rsidR="00A07C49" w:rsidRPr="0052712D" w:rsidRDefault="00A07C49" w:rsidP="00B32B35">
            <w:pPr>
              <w:pStyle w:val="NormalWeb"/>
              <w:spacing w:before="0" w:beforeAutospacing="0" w:after="0" w:afterAutospacing="0" w:line="360" w:lineRule="auto"/>
              <w:jc w:val="both"/>
              <w:textAlignment w:val="baseline"/>
              <w:rPr>
                <w:sz w:val="26"/>
                <w:szCs w:val="26"/>
              </w:rPr>
            </w:pPr>
          </w:p>
        </w:tc>
      </w:tr>
      <w:tr w:rsidR="00B32B35" w:rsidRPr="003D0E58" w14:paraId="5B6D9AE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1A068" w14:textId="77777777" w:rsidR="00B32B35" w:rsidRPr="005C7455" w:rsidRDefault="00B32B35"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A1AAE" w14:textId="79B6DF4C" w:rsidR="00412AE4" w:rsidRPr="0052712D" w:rsidRDefault="00412AE4" w:rsidP="00412AE4">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6d. Hệ thống tiến hành kiểm tra thông tin người dùng không hợp lệ, thông báo lỗi, quay trở lại </w:t>
            </w:r>
            <w:r w:rsidR="00021E6F" w:rsidRPr="0052712D">
              <w:rPr>
                <w:color w:val="000000"/>
                <w:sz w:val="26"/>
                <w:szCs w:val="26"/>
              </w:rPr>
              <w:t>bước 3</w:t>
            </w:r>
            <w:r w:rsidRPr="0052712D">
              <w:rPr>
                <w:color w:val="000000"/>
                <w:sz w:val="26"/>
                <w:szCs w:val="26"/>
              </w:rPr>
              <w:t>.</w:t>
            </w:r>
          </w:p>
          <w:p w14:paraId="233FA36F" w14:textId="4FF2536C" w:rsidR="00B32B35" w:rsidRPr="0052712D" w:rsidRDefault="00B32B35" w:rsidP="0076634C">
            <w:pPr>
              <w:pStyle w:val="NormalWeb"/>
              <w:spacing w:before="0" w:beforeAutospacing="0" w:after="0" w:afterAutospacing="0" w:line="360" w:lineRule="auto"/>
              <w:jc w:val="both"/>
              <w:rPr>
                <w:sz w:val="26"/>
                <w:szCs w:val="26"/>
              </w:rPr>
            </w:pPr>
          </w:p>
        </w:tc>
      </w:tr>
    </w:tbl>
    <w:p w14:paraId="26551B9B" w14:textId="77777777" w:rsidR="00CD7F20" w:rsidRPr="00CD7F20" w:rsidRDefault="00CD7F20" w:rsidP="00CD7F20">
      <w:pPr>
        <w:rPr>
          <w:lang w:val="en-GB"/>
        </w:rPr>
      </w:pPr>
    </w:p>
    <w:p w14:paraId="2D71BC0A" w14:textId="56D55A9E" w:rsidR="000817D2"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0817D2" w:rsidRPr="00D64684">
        <w:rPr>
          <w:rFonts w:cs="Times New Roman"/>
          <w:i w:val="0"/>
          <w:iCs w:val="0"/>
          <w:szCs w:val="26"/>
        </w:rPr>
        <w:t xml:space="preserve">Use case </w:t>
      </w:r>
      <w:r w:rsidR="00701C08" w:rsidRPr="00D64684">
        <w:rPr>
          <w:rFonts w:cs="Times New Roman"/>
          <w:i w:val="0"/>
          <w:iCs w:val="0"/>
          <w:szCs w:val="26"/>
        </w:rPr>
        <w:t>xóa dự án</w:t>
      </w:r>
    </w:p>
    <w:p w14:paraId="1AF9C5B4" w14:textId="47267D7E" w:rsidR="005C328B" w:rsidRPr="005C328B" w:rsidRDefault="4396C5EB" w:rsidP="005C328B">
      <w:pPr>
        <w:pStyle w:val="Caption"/>
      </w:pPr>
      <w:bookmarkStart w:id="195" w:name="_Toc154326517"/>
      <w:bookmarkStart w:id="196" w:name="_Toc154432043"/>
      <w:bookmarkStart w:id="197" w:name="_Toc154432730"/>
      <w:bookmarkStart w:id="198" w:name="_Toc154432865"/>
      <w:bookmarkStart w:id="199" w:name="_Toc154432953"/>
      <w:bookmarkStart w:id="200" w:name="_Toc184661874"/>
      <w:r>
        <w:t xml:space="preserve">Bảng </w:t>
      </w:r>
      <w:r w:rsidR="00AB2FDC">
        <w:fldChar w:fldCharType="begin"/>
      </w:r>
      <w:r w:rsidR="00AB2FDC">
        <w:instrText xml:space="preserve"> SEQ Bảng \* ARABIC </w:instrText>
      </w:r>
      <w:r w:rsidR="00AB2FDC">
        <w:fldChar w:fldCharType="separate"/>
      </w:r>
      <w:r w:rsidR="00AB2FDC">
        <w:rPr>
          <w:noProof/>
        </w:rPr>
        <w:t>13</w:t>
      </w:r>
      <w:r w:rsidR="00AB2FDC">
        <w:fldChar w:fldCharType="end"/>
      </w:r>
      <w:r>
        <w:t xml:space="preserve">. Đặc tả Use case </w:t>
      </w:r>
      <w:bookmarkEnd w:id="195"/>
      <w:bookmarkEnd w:id="196"/>
      <w:bookmarkEnd w:id="197"/>
      <w:bookmarkEnd w:id="198"/>
      <w:bookmarkEnd w:id="199"/>
      <w:r w:rsidR="00701C08">
        <w:t>xóa dự án</w:t>
      </w:r>
      <w:bookmarkEnd w:id="200"/>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D01AB0" w:rsidRPr="003D0E58" w14:paraId="6C29A626"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D242"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D517" w14:textId="25888A57" w:rsidR="00D01AB0"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w:t>
            </w:r>
            <w:r w:rsidR="00021E6F" w:rsidRPr="0052712D">
              <w:rPr>
                <w:rFonts w:ascii="Times New Roman" w:hAnsi="Times New Roman" w:cs="Times New Roman"/>
                <w:color w:val="000000"/>
                <w:sz w:val="26"/>
                <w:szCs w:val="26"/>
              </w:rPr>
              <w:t>–</w:t>
            </w:r>
            <w:r w:rsidRPr="0052712D">
              <w:rPr>
                <w:rFonts w:ascii="Times New Roman" w:hAnsi="Times New Roman" w:cs="Times New Roman"/>
                <w:color w:val="000000"/>
                <w:sz w:val="26"/>
                <w:szCs w:val="26"/>
              </w:rPr>
              <w:t xml:space="preserve"> 1</w:t>
            </w:r>
            <w:r w:rsidR="00701C08" w:rsidRPr="0052712D">
              <w:rPr>
                <w:rFonts w:ascii="Times New Roman" w:hAnsi="Times New Roman" w:cs="Times New Roman"/>
                <w:color w:val="000000"/>
                <w:sz w:val="26"/>
                <w:szCs w:val="26"/>
              </w:rPr>
              <w:t>3</w:t>
            </w:r>
          </w:p>
        </w:tc>
      </w:tr>
      <w:tr w:rsidR="00D01AB0" w:rsidRPr="003D0E58" w14:paraId="647D3A8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7F4FF"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9169" w14:textId="0A7D2130" w:rsidR="00D01AB0" w:rsidRPr="0052712D" w:rsidRDefault="00021E6F"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Xóa dự án</w:t>
            </w:r>
          </w:p>
        </w:tc>
      </w:tr>
      <w:tr w:rsidR="00D01AB0" w:rsidRPr="003D0E58" w14:paraId="39F9039C"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ABDD5"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17316" w14:textId="55CE101F" w:rsidR="00D01AB0"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701C08" w:rsidRPr="0052712D">
              <w:rPr>
                <w:rFonts w:ascii="Times New Roman" w:hAnsi="Times New Roman" w:cs="Times New Roman"/>
                <w:color w:val="000000"/>
                <w:sz w:val="26"/>
                <w:szCs w:val="26"/>
              </w:rPr>
              <w:t>xóa dự án</w:t>
            </w:r>
          </w:p>
        </w:tc>
      </w:tr>
      <w:tr w:rsidR="00D01AB0" w:rsidRPr="003D0E58" w14:paraId="7984EB4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C51D0"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5FBE" w14:textId="77777777" w:rsidR="00D01AB0"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D01AB0" w:rsidRPr="003D0E58" w14:paraId="3B8BF4BF"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6C0B"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4CD11" w14:textId="1A054F5F" w:rsidR="00D01AB0" w:rsidRPr="0052712D" w:rsidRDefault="00021E6F"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D01AB0" w:rsidRPr="003D0E58" w14:paraId="48F40CF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08A0"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8F4F" w14:textId="77777777" w:rsidR="00D01AB0"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4299D1AB" w14:textId="0F7D3E2A" w:rsidR="00D01AB0" w:rsidRPr="0052712D" w:rsidRDefault="00D01AB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w:t>
            </w:r>
            <w:r w:rsidR="00701C08" w:rsidRPr="0052712D">
              <w:rPr>
                <w:rFonts w:ascii="Times New Roman" w:eastAsia="Times New Roman" w:hAnsi="Times New Roman" w:cs="Times New Roman"/>
                <w:kern w:val="0"/>
                <w:sz w:val="26"/>
                <w:szCs w:val="26"/>
                <w14:ligatures w14:val="none"/>
              </w:rPr>
              <w:t xml:space="preserve"> </w:t>
            </w:r>
            <w:r w:rsidR="00021E6F" w:rsidRPr="0052712D">
              <w:rPr>
                <w:rFonts w:ascii="Times New Roman" w:eastAsia="Times New Roman" w:hAnsi="Times New Roman" w:cs="Times New Roman"/>
                <w:kern w:val="0"/>
                <w:sz w:val="26"/>
                <w:szCs w:val="26"/>
                <w14:ligatures w14:val="none"/>
              </w:rPr>
              <w:t>đã tạo, hoặc được thêm vào dự án</w:t>
            </w:r>
            <w:r w:rsidRPr="0052712D">
              <w:rPr>
                <w:rFonts w:ascii="Times New Roman" w:eastAsia="Times New Roman" w:hAnsi="Times New Roman" w:cs="Times New Roman"/>
                <w:kern w:val="0"/>
                <w:sz w:val="26"/>
                <w:szCs w:val="26"/>
                <w14:ligatures w14:val="none"/>
              </w:rPr>
              <w:t>.</w:t>
            </w:r>
          </w:p>
          <w:p w14:paraId="02E2917D" w14:textId="28797565" w:rsidR="00701C08" w:rsidRPr="0052712D" w:rsidRDefault="00701C0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ở trang “Over View” của dự án</w:t>
            </w:r>
          </w:p>
        </w:tc>
      </w:tr>
      <w:tr w:rsidR="00D01AB0" w:rsidRPr="003D0E58" w14:paraId="0BF43EFC"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9EE0"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5CFDD" w14:textId="71558E67" w:rsidR="00D01AB0" w:rsidRPr="0052712D" w:rsidRDefault="00701C0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xóa dự án thành công</w:t>
            </w:r>
            <w:r w:rsidR="00B90F10" w:rsidRPr="0052712D">
              <w:rPr>
                <w:rFonts w:ascii="Times New Roman" w:hAnsi="Times New Roman" w:cs="Times New Roman"/>
                <w:color w:val="000000"/>
                <w:sz w:val="26"/>
                <w:szCs w:val="26"/>
              </w:rPr>
              <w:t>.</w:t>
            </w:r>
          </w:p>
        </w:tc>
      </w:tr>
      <w:tr w:rsidR="00D01AB0" w:rsidRPr="003D0E58" w14:paraId="6C82EC8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FA07"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A606" w14:textId="3ED877F4" w:rsidR="00D01AB0" w:rsidRPr="0052712D" w:rsidRDefault="00D01AB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Người dùng </w:t>
            </w:r>
            <w:r w:rsidR="00701C08" w:rsidRPr="0052712D">
              <w:rPr>
                <w:color w:val="000000"/>
                <w:sz w:val="26"/>
                <w:szCs w:val="26"/>
              </w:rPr>
              <w:t xml:space="preserve">chọn biểu tượng </w:t>
            </w:r>
            <w:r w:rsidR="00701C08" w:rsidRPr="0052712D">
              <w:rPr>
                <w:noProof/>
                <w:color w:val="000000"/>
                <w:sz w:val="26"/>
                <w:szCs w:val="26"/>
              </w:rPr>
              <w:drawing>
                <wp:inline distT="0" distB="0" distL="0" distR="0" wp14:anchorId="3333894A" wp14:editId="0633DE16">
                  <wp:extent cx="169268" cy="183777"/>
                  <wp:effectExtent l="0" t="0" r="2540" b="6985"/>
                  <wp:docPr id="1540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3759" name=""/>
                          <pic:cNvPicPr/>
                        </pic:nvPicPr>
                        <pic:blipFill>
                          <a:blip r:embed="rId31"/>
                          <a:stretch>
                            <a:fillRect/>
                          </a:stretch>
                        </pic:blipFill>
                        <pic:spPr>
                          <a:xfrm>
                            <a:off x="0" y="0"/>
                            <a:ext cx="173275" cy="188128"/>
                          </a:xfrm>
                          <a:prstGeom prst="rect">
                            <a:avLst/>
                          </a:prstGeom>
                        </pic:spPr>
                      </pic:pic>
                    </a:graphicData>
                  </a:graphic>
                </wp:inline>
              </w:drawing>
            </w:r>
            <w:r w:rsidR="00701C08" w:rsidRPr="0052712D">
              <w:rPr>
                <w:color w:val="000000"/>
                <w:sz w:val="26"/>
                <w:szCs w:val="26"/>
              </w:rPr>
              <w:t xml:space="preserve"> ở góc trên bên phải thanh navbar của dự án</w:t>
            </w:r>
            <w:r w:rsidRPr="0052712D">
              <w:rPr>
                <w:color w:val="000000"/>
                <w:sz w:val="26"/>
                <w:szCs w:val="26"/>
              </w:rPr>
              <w:t>.</w:t>
            </w:r>
          </w:p>
          <w:p w14:paraId="490218F5" w14:textId="1B1B295D" w:rsidR="00D01AB0" w:rsidRPr="0052712D" w:rsidRDefault="00D01AB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w:t>
            </w:r>
            <w:r w:rsidR="00701C08" w:rsidRPr="0052712D">
              <w:rPr>
                <w:color w:val="000000"/>
                <w:sz w:val="26"/>
                <w:szCs w:val="26"/>
              </w:rPr>
              <w:t>Hệ thống hiển thị nút “Delete project”</w:t>
            </w:r>
            <w:r w:rsidRPr="0052712D">
              <w:rPr>
                <w:color w:val="000000"/>
                <w:sz w:val="26"/>
                <w:szCs w:val="26"/>
              </w:rPr>
              <w:t>.</w:t>
            </w:r>
          </w:p>
          <w:p w14:paraId="708454AE" w14:textId="6D98FFDB" w:rsidR="00D01AB0" w:rsidRPr="0052712D" w:rsidRDefault="00D01AB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 Người dùng</w:t>
            </w:r>
            <w:r w:rsidR="00701C08" w:rsidRPr="0052712D">
              <w:rPr>
                <w:color w:val="000000"/>
                <w:sz w:val="26"/>
                <w:szCs w:val="26"/>
              </w:rPr>
              <w:t xml:space="preserve"> nhấn nút “Delete project”</w:t>
            </w:r>
            <w:r w:rsidRPr="0052712D">
              <w:rPr>
                <w:color w:val="000000"/>
                <w:sz w:val="26"/>
                <w:szCs w:val="26"/>
              </w:rPr>
              <w:t>.</w:t>
            </w:r>
          </w:p>
          <w:p w14:paraId="0977972E" w14:textId="0E95FE01" w:rsidR="00021E6F" w:rsidRPr="0052712D" w:rsidRDefault="00021E6F"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 Hệ thống hiển thị thông báo để xác nhận xóa dự án.</w:t>
            </w:r>
          </w:p>
          <w:p w14:paraId="0AB6FD01" w14:textId="32BA79A7" w:rsidR="00021E6F" w:rsidRPr="0052712D" w:rsidRDefault="00021E6F"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w:t>
            </w:r>
          </w:p>
          <w:p w14:paraId="14CCE7DC" w14:textId="6C24BB9F" w:rsidR="00021E6F" w:rsidRPr="0052712D" w:rsidRDefault="00D01AB0" w:rsidP="00021E6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w:t>
            </w:r>
            <w:r w:rsidR="00701C08" w:rsidRPr="0052712D">
              <w:rPr>
                <w:color w:val="000000"/>
                <w:sz w:val="26"/>
                <w:szCs w:val="26"/>
              </w:rPr>
              <w:t xml:space="preserve">kiểm tra </w:t>
            </w:r>
            <w:r w:rsidR="00021E6F" w:rsidRPr="0052712D">
              <w:rPr>
                <w:color w:val="000000"/>
                <w:sz w:val="26"/>
                <w:szCs w:val="26"/>
              </w:rPr>
              <w:t>thông tin của</w:t>
            </w:r>
            <w:r w:rsidR="00701C08" w:rsidRPr="0052712D">
              <w:rPr>
                <w:color w:val="000000"/>
                <w:sz w:val="26"/>
                <w:szCs w:val="26"/>
              </w:rPr>
              <w:t xml:space="preserve"> người dùng</w:t>
            </w:r>
            <w:r w:rsidR="008C5C23" w:rsidRPr="0052712D">
              <w:rPr>
                <w:color w:val="000000"/>
                <w:sz w:val="26"/>
                <w:szCs w:val="26"/>
              </w:rPr>
              <w:t xml:space="preserve"> hợp lệ</w:t>
            </w:r>
            <w:r w:rsidR="00021E6F" w:rsidRPr="0052712D">
              <w:rPr>
                <w:color w:val="000000"/>
                <w:sz w:val="26"/>
                <w:szCs w:val="26"/>
              </w:rPr>
              <w:t>, tiến hành xóa dự án và thông báo xóa dự án thành công</w:t>
            </w:r>
            <w:r w:rsidRPr="0052712D">
              <w:rPr>
                <w:color w:val="000000"/>
                <w:sz w:val="26"/>
                <w:szCs w:val="26"/>
              </w:rPr>
              <w:t>.</w:t>
            </w:r>
          </w:p>
          <w:p w14:paraId="6424A2B5" w14:textId="70EC83F9" w:rsidR="00D01AB0" w:rsidRPr="0052712D" w:rsidRDefault="00D01AB0" w:rsidP="00B90F10">
            <w:pPr>
              <w:pStyle w:val="NormalWeb"/>
              <w:spacing w:before="0" w:beforeAutospacing="0" w:after="0" w:afterAutospacing="0" w:line="360" w:lineRule="auto"/>
              <w:jc w:val="both"/>
              <w:textAlignment w:val="baseline"/>
              <w:rPr>
                <w:color w:val="000000"/>
                <w:sz w:val="26"/>
                <w:szCs w:val="26"/>
              </w:rPr>
            </w:pPr>
          </w:p>
        </w:tc>
      </w:tr>
      <w:tr w:rsidR="00D01AB0" w:rsidRPr="003D0E58" w14:paraId="6DC53ACF"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974D2"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3A4E2" w14:textId="668D61C8" w:rsidR="006D3DBD" w:rsidRPr="0052712D" w:rsidRDefault="006D3DBD" w:rsidP="006D3DBD">
            <w:pPr>
              <w:pStyle w:val="NormalWeb"/>
              <w:spacing w:before="0" w:beforeAutospacing="0" w:after="0" w:afterAutospacing="0" w:line="360" w:lineRule="auto"/>
              <w:jc w:val="both"/>
              <w:textAlignment w:val="baseline"/>
              <w:rPr>
                <w:sz w:val="26"/>
                <w:szCs w:val="26"/>
              </w:rPr>
            </w:pPr>
          </w:p>
          <w:p w14:paraId="66C6A56D" w14:textId="3ED8DC45" w:rsidR="00D01AB0" w:rsidRPr="0052712D" w:rsidRDefault="00D01AB0" w:rsidP="0076634C">
            <w:pPr>
              <w:pStyle w:val="NormalWeb"/>
              <w:spacing w:before="0" w:beforeAutospacing="0" w:after="0" w:afterAutospacing="0" w:line="360" w:lineRule="auto"/>
              <w:jc w:val="both"/>
              <w:textAlignment w:val="baseline"/>
              <w:rPr>
                <w:sz w:val="26"/>
                <w:szCs w:val="26"/>
              </w:rPr>
            </w:pPr>
            <w:r w:rsidRPr="0052712D">
              <w:rPr>
                <w:sz w:val="26"/>
                <w:szCs w:val="26"/>
              </w:rPr>
              <w:t xml:space="preserve"> </w:t>
            </w:r>
          </w:p>
        </w:tc>
      </w:tr>
      <w:tr w:rsidR="00D01AB0" w:rsidRPr="003D0E58" w14:paraId="01A264E8"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0CD6" w14:textId="77777777" w:rsidR="00D01AB0" w:rsidRPr="005C7455" w:rsidRDefault="00D01AB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F4E7A" w14:textId="03431A89" w:rsidR="00D01AB0" w:rsidRPr="0052712D" w:rsidRDefault="00021E6F" w:rsidP="0076634C">
            <w:pPr>
              <w:pStyle w:val="NormalWeb"/>
              <w:spacing w:before="0" w:beforeAutospacing="0" w:after="0" w:afterAutospacing="0" w:line="360" w:lineRule="auto"/>
              <w:jc w:val="both"/>
              <w:rPr>
                <w:sz w:val="26"/>
                <w:szCs w:val="26"/>
              </w:rPr>
            </w:pPr>
            <w:r w:rsidRPr="0052712D">
              <w:rPr>
                <w:sz w:val="26"/>
                <w:szCs w:val="26"/>
              </w:rPr>
              <w:t>4a</w:t>
            </w:r>
            <w:r w:rsidR="00D01AB0" w:rsidRPr="0052712D">
              <w:rPr>
                <w:sz w:val="26"/>
                <w:szCs w:val="26"/>
              </w:rPr>
              <w:t xml:space="preserve">. </w:t>
            </w:r>
            <w:r w:rsidRPr="0052712D">
              <w:rPr>
                <w:color w:val="000000"/>
                <w:sz w:val="26"/>
                <w:szCs w:val="26"/>
              </w:rPr>
              <w:t>Hệ thống kiểm tra thông tin của người dùng không hợp lệ và thông báo lỗi. Quay lại bước</w:t>
            </w:r>
            <w:r w:rsidR="00D26548" w:rsidRPr="0052712D">
              <w:rPr>
                <w:color w:val="000000"/>
                <w:sz w:val="26"/>
                <w:szCs w:val="26"/>
              </w:rPr>
              <w:t xml:space="preserve"> 1.</w:t>
            </w:r>
          </w:p>
        </w:tc>
      </w:tr>
    </w:tbl>
    <w:p w14:paraId="45184E4A" w14:textId="62EFF186" w:rsidR="4396C5EB" w:rsidRDefault="4396C5EB" w:rsidP="4396C5EB"/>
    <w:p w14:paraId="457DC4CB" w14:textId="0E9DCD30" w:rsidR="00C33576"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lastRenderedPageBreak/>
        <w:t xml:space="preserve"> </w:t>
      </w:r>
      <w:r w:rsidR="00C33576" w:rsidRPr="00D64684">
        <w:rPr>
          <w:rFonts w:cs="Times New Roman"/>
          <w:i w:val="0"/>
          <w:iCs w:val="0"/>
          <w:szCs w:val="26"/>
        </w:rPr>
        <w:t>Use case quản lý công việc</w:t>
      </w:r>
    </w:p>
    <w:p w14:paraId="66478A7D" w14:textId="78D1CDC6" w:rsidR="00D26548" w:rsidRDefault="00D26548" w:rsidP="00D26548">
      <w:pPr>
        <w:rPr>
          <w:lang w:val="en-GB"/>
        </w:rPr>
      </w:pPr>
      <w:r w:rsidRPr="00D26548">
        <w:rPr>
          <w:noProof/>
          <w:lang w:val="en-GB"/>
        </w:rPr>
        <w:drawing>
          <wp:inline distT="0" distB="0" distL="0" distR="0" wp14:anchorId="23D02296" wp14:editId="2BEDBA54">
            <wp:extent cx="5760720" cy="2193925"/>
            <wp:effectExtent l="0" t="0" r="0" b="0"/>
            <wp:docPr id="74986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61805" name=""/>
                    <pic:cNvPicPr/>
                  </pic:nvPicPr>
                  <pic:blipFill>
                    <a:blip r:embed="rId32"/>
                    <a:stretch>
                      <a:fillRect/>
                    </a:stretch>
                  </pic:blipFill>
                  <pic:spPr>
                    <a:xfrm>
                      <a:off x="0" y="0"/>
                      <a:ext cx="5760720" cy="2193925"/>
                    </a:xfrm>
                    <a:prstGeom prst="rect">
                      <a:avLst/>
                    </a:prstGeom>
                  </pic:spPr>
                </pic:pic>
              </a:graphicData>
            </a:graphic>
          </wp:inline>
        </w:drawing>
      </w:r>
    </w:p>
    <w:p w14:paraId="0C470487" w14:textId="5138AD08" w:rsidR="003C491F" w:rsidRDefault="003C491F" w:rsidP="003C491F">
      <w:pPr>
        <w:pStyle w:val="Caption"/>
      </w:pPr>
      <w:bookmarkStart w:id="201" w:name="_Toc184671452"/>
      <w:r>
        <w:t xml:space="preserve">Hình </w:t>
      </w:r>
      <w:r w:rsidR="00ED5321">
        <w:fldChar w:fldCharType="begin"/>
      </w:r>
      <w:r w:rsidR="00ED5321">
        <w:instrText xml:space="preserve"> SEQ Hình \* ARABIC </w:instrText>
      </w:r>
      <w:r w:rsidR="00ED5321">
        <w:fldChar w:fldCharType="separate"/>
      </w:r>
      <w:r w:rsidR="00ED5321">
        <w:rPr>
          <w:noProof/>
        </w:rPr>
        <w:t>12</w:t>
      </w:r>
      <w:r w:rsidR="00ED5321">
        <w:fldChar w:fldCharType="end"/>
      </w:r>
      <w:r w:rsidR="00007133">
        <w:t>.</w:t>
      </w:r>
      <w:r w:rsidRPr="003C491F">
        <w:t xml:space="preserve"> </w:t>
      </w:r>
      <w:r>
        <w:t>Lược đồ Use case quản lý công việc</w:t>
      </w:r>
      <w:bookmarkEnd w:id="201"/>
    </w:p>
    <w:p w14:paraId="78047B94" w14:textId="4C87C143" w:rsidR="005C328B" w:rsidRPr="005C328B" w:rsidRDefault="4396C5EB" w:rsidP="005C328B">
      <w:pPr>
        <w:pStyle w:val="Caption"/>
      </w:pPr>
      <w:bookmarkStart w:id="202" w:name="_Toc154326518"/>
      <w:bookmarkStart w:id="203" w:name="_Toc154432044"/>
      <w:bookmarkStart w:id="204" w:name="_Toc154432731"/>
      <w:bookmarkStart w:id="205" w:name="_Toc154432866"/>
      <w:bookmarkStart w:id="206" w:name="_Toc154432954"/>
      <w:bookmarkStart w:id="207" w:name="_Toc184661875"/>
      <w:r>
        <w:t xml:space="preserve">Bảng </w:t>
      </w:r>
      <w:r w:rsidR="00AB2FDC">
        <w:fldChar w:fldCharType="begin"/>
      </w:r>
      <w:r w:rsidR="00AB2FDC">
        <w:instrText xml:space="preserve"> SEQ Bảng \* ARABIC </w:instrText>
      </w:r>
      <w:r w:rsidR="00AB2FDC">
        <w:fldChar w:fldCharType="separate"/>
      </w:r>
      <w:r w:rsidR="00AB2FDC">
        <w:rPr>
          <w:noProof/>
        </w:rPr>
        <w:t>14</w:t>
      </w:r>
      <w:r w:rsidR="00AB2FDC">
        <w:fldChar w:fldCharType="end"/>
      </w:r>
      <w:r>
        <w:t xml:space="preserve">. Đặc tả Use case </w:t>
      </w:r>
      <w:bookmarkEnd w:id="202"/>
      <w:bookmarkEnd w:id="203"/>
      <w:bookmarkEnd w:id="204"/>
      <w:bookmarkEnd w:id="205"/>
      <w:bookmarkEnd w:id="206"/>
      <w:r w:rsidR="00F24998">
        <w:t>q</w:t>
      </w:r>
      <w:r w:rsidR="005D6409">
        <w:t>uản lý công việc</w:t>
      </w:r>
      <w:bookmarkEnd w:id="207"/>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E01184" w:rsidRPr="003D0E58" w14:paraId="1B14AD7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58E10"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7DC8C" w14:textId="078350CF" w:rsidR="00E01184" w:rsidRPr="0052712D" w:rsidRDefault="00E01184"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w:t>
            </w:r>
            <w:r w:rsidR="00D26548" w:rsidRPr="0052712D">
              <w:rPr>
                <w:rFonts w:ascii="Times New Roman" w:hAnsi="Times New Roman" w:cs="Times New Roman"/>
                <w:color w:val="000000"/>
                <w:sz w:val="26"/>
                <w:szCs w:val="26"/>
              </w:rPr>
              <w:t>4</w:t>
            </w:r>
          </w:p>
        </w:tc>
      </w:tr>
      <w:tr w:rsidR="00E01184" w:rsidRPr="003D0E58" w14:paraId="7C0D52FC"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EA5F1"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B283" w14:textId="5E8A5E34" w:rsidR="00E01184" w:rsidRPr="0052712D" w:rsidRDefault="005D6409"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Quản lý công việc</w:t>
            </w:r>
          </w:p>
        </w:tc>
      </w:tr>
      <w:tr w:rsidR="00E01184" w:rsidRPr="003D0E58" w14:paraId="1D093E56"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58702"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91C22" w14:textId="19763ABD" w:rsidR="00E01184" w:rsidRPr="0052712D" w:rsidRDefault="00D2654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Cho phép người dùng tạo công việc mới</w:t>
            </w:r>
            <w:r w:rsidR="005D6409" w:rsidRPr="0052712D">
              <w:rPr>
                <w:rFonts w:ascii="Times New Roman" w:eastAsia="Times New Roman" w:hAnsi="Times New Roman" w:cs="Times New Roman"/>
                <w:kern w:val="0"/>
                <w:sz w:val="26"/>
                <w:szCs w:val="26"/>
                <w14:ligatures w14:val="none"/>
              </w:rPr>
              <w:t>, xóa công việc, xem danh sách công việc hoặc chuyển công việc sang danh sách mới</w:t>
            </w:r>
            <w:r w:rsidRPr="0052712D">
              <w:rPr>
                <w:rFonts w:ascii="Times New Roman" w:eastAsia="Times New Roman" w:hAnsi="Times New Roman" w:cs="Times New Roman"/>
                <w:kern w:val="0"/>
                <w:sz w:val="26"/>
                <w:szCs w:val="26"/>
                <w14:ligatures w14:val="none"/>
              </w:rPr>
              <w:t>.</w:t>
            </w:r>
          </w:p>
        </w:tc>
      </w:tr>
      <w:tr w:rsidR="00E01184" w:rsidRPr="003D0E58" w14:paraId="3C36818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937FF"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E171" w14:textId="77777777" w:rsidR="00E01184" w:rsidRPr="0052712D" w:rsidRDefault="00E01184"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E01184" w:rsidRPr="003D0E58" w14:paraId="6779CD4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49501"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5033B" w14:textId="3D99C7AF" w:rsidR="00E01184" w:rsidRPr="0052712D" w:rsidRDefault="00D2654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E01184" w:rsidRPr="003D0E58" w14:paraId="122D579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8E70"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63083" w14:textId="78F2001C" w:rsidR="00E01184" w:rsidRPr="0052712D" w:rsidRDefault="00E01184"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r w:rsidR="00CA1D78" w:rsidRPr="0052712D">
              <w:rPr>
                <w:rFonts w:ascii="Times New Roman" w:eastAsia="Times New Roman" w:hAnsi="Times New Roman" w:cs="Times New Roman"/>
                <w:kern w:val="0"/>
                <w:sz w:val="26"/>
                <w:szCs w:val="26"/>
                <w14:ligatures w14:val="none"/>
              </w:rPr>
              <w:t>.</w:t>
            </w:r>
          </w:p>
          <w:p w14:paraId="1E6DBCF4" w14:textId="77777777" w:rsidR="00E01184" w:rsidRPr="0052712D" w:rsidRDefault="00E01184"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w:t>
            </w:r>
            <w:r w:rsidR="00D26548" w:rsidRPr="0052712D">
              <w:rPr>
                <w:rFonts w:ascii="Times New Roman" w:eastAsia="Times New Roman" w:hAnsi="Times New Roman" w:cs="Times New Roman"/>
                <w:kern w:val="0"/>
                <w:sz w:val="26"/>
                <w:szCs w:val="26"/>
                <w14:ligatures w14:val="none"/>
              </w:rPr>
              <w:t>đã tạo, hoặc được thêm vào dự án</w:t>
            </w:r>
            <w:r w:rsidRPr="0052712D">
              <w:rPr>
                <w:rFonts w:ascii="Times New Roman" w:eastAsia="Times New Roman" w:hAnsi="Times New Roman" w:cs="Times New Roman"/>
                <w:kern w:val="0"/>
                <w:sz w:val="26"/>
                <w:szCs w:val="26"/>
                <w14:ligatures w14:val="none"/>
              </w:rPr>
              <w:t>.</w:t>
            </w:r>
          </w:p>
          <w:p w14:paraId="1B89787D" w14:textId="77777777" w:rsidR="005D6409" w:rsidRPr="0052712D" w:rsidRDefault="005D6409"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Trong dự án đã có danh sách công việc.</w:t>
            </w:r>
          </w:p>
          <w:p w14:paraId="36AFD28E" w14:textId="366081DD" w:rsidR="00CA1D78" w:rsidRPr="0052712D" w:rsidRDefault="00CA1D7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ở trong dự án.</w:t>
            </w:r>
          </w:p>
        </w:tc>
      </w:tr>
      <w:tr w:rsidR="00E01184" w:rsidRPr="003D0E58" w14:paraId="69D576FE"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5488A"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C16E" w14:textId="605A65EA" w:rsidR="00E01184" w:rsidRPr="0052712D" w:rsidRDefault="00D2654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tạo dự án thực hiện thành công</w:t>
            </w:r>
            <w:r w:rsidR="00E01184" w:rsidRPr="0052712D">
              <w:rPr>
                <w:rFonts w:ascii="Times New Roman" w:hAnsi="Times New Roman" w:cs="Times New Roman"/>
                <w:color w:val="000000"/>
                <w:sz w:val="26"/>
                <w:szCs w:val="26"/>
              </w:rPr>
              <w:t>.</w:t>
            </w:r>
          </w:p>
        </w:tc>
      </w:tr>
      <w:tr w:rsidR="00E01184" w:rsidRPr="003D0E58" w14:paraId="4CD0E526"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ECE7"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3F495" w14:textId="5755D96B" w:rsidR="005B7402" w:rsidRPr="0052712D" w:rsidRDefault="005B7402" w:rsidP="00CA1D78">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Xem danh sách công việc</w:t>
            </w:r>
          </w:p>
          <w:p w14:paraId="49A31F1A" w14:textId="4CBD9182"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truy cập vào trang “List” của dự án.</w:t>
            </w:r>
          </w:p>
          <w:p w14:paraId="11ED1445" w14:textId="66D29957"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danh sách công việc bên trong dự án.</w:t>
            </w:r>
          </w:p>
          <w:p w14:paraId="7F193EF5" w14:textId="7CA70077" w:rsidR="00CA1D78" w:rsidRPr="0052712D" w:rsidRDefault="00CA1D78" w:rsidP="00CA1D78">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công việc mới</w:t>
            </w:r>
          </w:p>
          <w:p w14:paraId="4F2F5D27" w14:textId="2D99C4A2"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3. Người dùng nhấn nút “+Add” ở bên dưới góc trái màn hình.</w:t>
            </w:r>
          </w:p>
          <w:p w14:paraId="671582F3" w14:textId="0399F32A"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 Hệ thống hiển thị danh sách bao gồm “List” và “Task”.</w:t>
            </w:r>
          </w:p>
          <w:p w14:paraId="3F4D7FB1" w14:textId="3364589B"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 Người dùng chọn “Task” để tiến hành thêm công việc mới.</w:t>
            </w:r>
          </w:p>
          <w:p w14:paraId="44F307C1" w14:textId="695A47FF"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 Hệ thống hiển thị biểu mẫu thêm công việc mới</w:t>
            </w:r>
          </w:p>
          <w:p w14:paraId="1B2873DB" w14:textId="4637F48C"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 Người dùng nhập tên danh sách công việc mới, chọn danh sách công việc muốn thêm công việc, chọn ngày bắt đầu, kết thúc và nhấn nút “Add card”.</w:t>
            </w:r>
          </w:p>
          <w:p w14:paraId="624E5FCC" w14:textId="79E7F217" w:rsidR="00CA1D78" w:rsidRPr="0052712D" w:rsidRDefault="00CA1D78"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8. Hệ thống tiến hành kiểm tra thông tin người dùng, công việc hợp lệ, thêm công việc mới vào danh sách công việc và thông báo thêm công việc mới thành công.</w:t>
            </w:r>
          </w:p>
          <w:p w14:paraId="64D71FCC" w14:textId="6F66A34B" w:rsidR="00CA1D78" w:rsidRPr="0052712D" w:rsidRDefault="00CA1D78"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Xóa công việc</w:t>
            </w:r>
          </w:p>
          <w:p w14:paraId="63A2B715" w14:textId="5F10F35E" w:rsidR="00CA1D78" w:rsidRPr="0052712D" w:rsidRDefault="00CA1D78"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3a. Người dùng di chuyển con trỏ chuột đến ID của công việc muốn xóa và chọn nút </w:t>
            </w:r>
            <w:r w:rsidRPr="0052712D">
              <w:rPr>
                <w:noProof/>
                <w:color w:val="000000"/>
                <w:sz w:val="26"/>
                <w:szCs w:val="26"/>
              </w:rPr>
              <w:drawing>
                <wp:inline distT="0" distB="0" distL="0" distR="0" wp14:anchorId="5286EC60" wp14:editId="6CF0704C">
                  <wp:extent cx="168232" cy="188259"/>
                  <wp:effectExtent l="0" t="0" r="3810" b="2540"/>
                  <wp:docPr id="136290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09163" name=""/>
                          <pic:cNvPicPr/>
                        </pic:nvPicPr>
                        <pic:blipFill>
                          <a:blip r:embed="rId33"/>
                          <a:stretch>
                            <a:fillRect/>
                          </a:stretch>
                        </pic:blipFill>
                        <pic:spPr>
                          <a:xfrm>
                            <a:off x="0" y="0"/>
                            <a:ext cx="171007" cy="191364"/>
                          </a:xfrm>
                          <a:prstGeom prst="rect">
                            <a:avLst/>
                          </a:prstGeom>
                        </pic:spPr>
                      </pic:pic>
                    </a:graphicData>
                  </a:graphic>
                </wp:inline>
              </w:drawing>
            </w:r>
            <w:r w:rsidRPr="0052712D">
              <w:rPr>
                <w:color w:val="000000"/>
                <w:sz w:val="26"/>
                <w:szCs w:val="26"/>
              </w:rPr>
              <w:t>.</w:t>
            </w:r>
          </w:p>
          <w:p w14:paraId="68FA5045" w14:textId="76C4E2A6" w:rsidR="00CA1D78" w:rsidRPr="0052712D" w:rsidRDefault="00CA1D78"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4a. Hệ thống hiển thị danh sách các thao tác có thể làm với công việc</w:t>
            </w:r>
          </w:p>
          <w:p w14:paraId="4D61C3B4" w14:textId="5D3A63A4"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5a. Người dùng chọn “Delete Task”.</w:t>
            </w:r>
          </w:p>
          <w:p w14:paraId="303415A8" w14:textId="36891AC0"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6a. Hệ thống xuất hiện thông báo để xác nhận xóa công việc.</w:t>
            </w:r>
          </w:p>
          <w:p w14:paraId="15662E88" w14:textId="41CEB78F"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7a. Người dùng chọn “OK” để tiến hành xóa công việc.</w:t>
            </w:r>
          </w:p>
          <w:p w14:paraId="5D891CF3" w14:textId="33F5EF0E" w:rsidR="00CA1D78" w:rsidRPr="0052712D" w:rsidRDefault="00CA1D78"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8a. Hệ thống kiểm tra thông tin người dùng hợp lệ, tiến hành xóa công việc và thông báo xóa công việc thành công.</w:t>
            </w:r>
          </w:p>
          <w:p w14:paraId="19418D9E" w14:textId="3AE4A0CE" w:rsidR="005B7402" w:rsidRPr="0052712D" w:rsidRDefault="005B7402" w:rsidP="00CA1D78">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Chuyển công việc sang danh sách mới</w:t>
            </w:r>
          </w:p>
          <w:p w14:paraId="60086A5C" w14:textId="7545C139" w:rsidR="005B7402" w:rsidRPr="0052712D" w:rsidRDefault="005B7402"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1b. Người dùng truy cập vào trang “Board” của dự án</w:t>
            </w:r>
          </w:p>
          <w:p w14:paraId="37CBBB4A" w14:textId="0435D5CF" w:rsidR="005B7402" w:rsidRPr="0052712D" w:rsidRDefault="005B7402"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2b. Hệ thống hiển thị các danh sách công việc có trong dự án.</w:t>
            </w:r>
          </w:p>
          <w:p w14:paraId="6D654475" w14:textId="30660C0E" w:rsidR="005B7402" w:rsidRPr="0052712D" w:rsidRDefault="005B7402" w:rsidP="00CA1D78">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3b. Người dùng chọn và kéo thả công việc muốn chuyển danh sách sang danh sách công việc mới.</w:t>
            </w:r>
          </w:p>
          <w:p w14:paraId="567B21EA" w14:textId="0C94B45E" w:rsidR="00CA1D78" w:rsidRPr="0052712D" w:rsidRDefault="005B7402"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4b. Hệ thống kiểm tra thông tin người dùng hợp lệ và tiến hành chuyển công việc sang danh sách công việc mới.</w:t>
            </w:r>
          </w:p>
        </w:tc>
      </w:tr>
      <w:tr w:rsidR="00E01184" w:rsidRPr="003D0E58" w14:paraId="352B9C9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3C62A"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FCC6" w14:textId="56C3864F" w:rsidR="005B7402" w:rsidRPr="0052712D" w:rsidRDefault="005B7402" w:rsidP="005B7402">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công việc mới</w:t>
            </w:r>
          </w:p>
          <w:p w14:paraId="3C90A483" w14:textId="1EA6306D" w:rsidR="005B7402" w:rsidRPr="0052712D" w:rsidRDefault="005B7402" w:rsidP="005B740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1c. Người dùng truy cập vào trang “Board” của dự án</w:t>
            </w:r>
          </w:p>
          <w:p w14:paraId="140412BB" w14:textId="5980F5AC" w:rsidR="005B7402" w:rsidRPr="0052712D" w:rsidRDefault="005B7402" w:rsidP="005B740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2c. Hệ thống hiển thị các danh sách công việc có trong dự án.</w:t>
            </w:r>
          </w:p>
          <w:p w14:paraId="7B4F3AF0" w14:textId="3FECF24F" w:rsidR="005B7402" w:rsidRPr="0052712D" w:rsidRDefault="005B7402" w:rsidP="005B740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3c. Người dùng nhấn vào “+ Add a Task” ở danh sách công việc muốn thêm công việc mới.</w:t>
            </w:r>
          </w:p>
          <w:p w14:paraId="479D77F5" w14:textId="59FC35C7" w:rsidR="005B7402" w:rsidRPr="0052712D" w:rsidRDefault="005B7402" w:rsidP="005B740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4c. Hệ thống hiển thị biểu mẫu thêm công việc mới.</w:t>
            </w:r>
          </w:p>
          <w:p w14:paraId="35C231B2" w14:textId="0D68A69C" w:rsidR="005B7402" w:rsidRPr="0052712D" w:rsidRDefault="005B7402" w:rsidP="005B7402">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5c. Người dùng nhập tên công việc mới và nhấn nút “Add” để thêm công việc mới.</w:t>
            </w:r>
          </w:p>
          <w:p w14:paraId="5883038A" w14:textId="4E82C4AF" w:rsidR="00F24998" w:rsidRPr="0052712D" w:rsidRDefault="005B7402"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6c. Hệ thống tiến hành kiểm tra thông tin người dùng hợp lệ, tiến hành thêm công việc mới và thông báo thêm công việc mới thành công</w:t>
            </w:r>
            <w:r w:rsidR="00F24998" w:rsidRPr="0052712D">
              <w:rPr>
                <w:color w:val="000000"/>
                <w:sz w:val="26"/>
                <w:szCs w:val="26"/>
              </w:rPr>
              <w:t>.</w:t>
            </w:r>
          </w:p>
        </w:tc>
      </w:tr>
      <w:tr w:rsidR="00E01184" w:rsidRPr="003D0E58" w14:paraId="3DEAD7F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28C44" w14:textId="77777777" w:rsidR="00E01184" w:rsidRPr="005C7455" w:rsidRDefault="00E01184"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FCC85" w14:textId="77777777" w:rsidR="00E01184" w:rsidRPr="0052712D" w:rsidRDefault="00E01184" w:rsidP="0076634C">
            <w:pPr>
              <w:pStyle w:val="NormalWeb"/>
              <w:spacing w:before="0" w:beforeAutospacing="0" w:after="0" w:afterAutospacing="0" w:line="360" w:lineRule="auto"/>
              <w:jc w:val="both"/>
              <w:rPr>
                <w:sz w:val="26"/>
                <w:szCs w:val="26"/>
              </w:rPr>
            </w:pPr>
          </w:p>
          <w:p w14:paraId="796BF6E0" w14:textId="0F1E7AB0" w:rsidR="00E01184" w:rsidRPr="0052712D" w:rsidRDefault="00E01184" w:rsidP="0076634C">
            <w:pPr>
              <w:pStyle w:val="NormalWeb"/>
              <w:spacing w:before="0" w:beforeAutospacing="0" w:after="0" w:afterAutospacing="0" w:line="360" w:lineRule="auto"/>
              <w:jc w:val="both"/>
              <w:rPr>
                <w:sz w:val="26"/>
                <w:szCs w:val="26"/>
              </w:rPr>
            </w:pPr>
          </w:p>
        </w:tc>
      </w:tr>
    </w:tbl>
    <w:p w14:paraId="43EE7553" w14:textId="3DDBA9E2" w:rsidR="4396C5EB" w:rsidRDefault="4396C5EB" w:rsidP="4396C5EB"/>
    <w:p w14:paraId="4CECBC94" w14:textId="1F0A2A37" w:rsidR="000817D2"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0817D2" w:rsidRPr="00D64684">
        <w:rPr>
          <w:rFonts w:cs="Times New Roman"/>
          <w:i w:val="0"/>
          <w:iCs w:val="0"/>
          <w:szCs w:val="26"/>
        </w:rPr>
        <w:t xml:space="preserve">Use case </w:t>
      </w:r>
      <w:r w:rsidR="009D2822" w:rsidRPr="00D64684">
        <w:rPr>
          <w:rFonts w:cs="Times New Roman"/>
          <w:i w:val="0"/>
          <w:iCs w:val="0"/>
          <w:szCs w:val="26"/>
        </w:rPr>
        <w:t xml:space="preserve">xem </w:t>
      </w:r>
      <w:r w:rsidR="00F24998" w:rsidRPr="00D64684">
        <w:rPr>
          <w:rFonts w:cs="Times New Roman"/>
          <w:i w:val="0"/>
          <w:iCs w:val="0"/>
          <w:szCs w:val="26"/>
        </w:rPr>
        <w:t>chi tiết công việc</w:t>
      </w:r>
    </w:p>
    <w:p w14:paraId="0A272AAD" w14:textId="1181F124" w:rsidR="005C328B" w:rsidRPr="005C328B" w:rsidRDefault="4396C5EB" w:rsidP="005C328B">
      <w:pPr>
        <w:pStyle w:val="Caption"/>
      </w:pPr>
      <w:bookmarkStart w:id="208" w:name="_Toc154326519"/>
      <w:bookmarkStart w:id="209" w:name="_Toc154432045"/>
      <w:bookmarkStart w:id="210" w:name="_Toc154432732"/>
      <w:bookmarkStart w:id="211" w:name="_Toc154432867"/>
      <w:bookmarkStart w:id="212" w:name="_Toc154432955"/>
      <w:bookmarkStart w:id="213" w:name="_Toc184661876"/>
      <w:r>
        <w:t xml:space="preserve">Bảng </w:t>
      </w:r>
      <w:r w:rsidR="00AB2FDC">
        <w:fldChar w:fldCharType="begin"/>
      </w:r>
      <w:r w:rsidR="00AB2FDC">
        <w:instrText xml:space="preserve"> SEQ Bảng \* ARABIC </w:instrText>
      </w:r>
      <w:r w:rsidR="00AB2FDC">
        <w:fldChar w:fldCharType="separate"/>
      </w:r>
      <w:r w:rsidR="00AB2FDC">
        <w:rPr>
          <w:noProof/>
        </w:rPr>
        <w:t>15</w:t>
      </w:r>
      <w:r w:rsidR="00AB2FDC">
        <w:fldChar w:fldCharType="end"/>
      </w:r>
      <w:r>
        <w:t xml:space="preserve">. Đặc tả Use case </w:t>
      </w:r>
      <w:bookmarkEnd w:id="208"/>
      <w:bookmarkEnd w:id="209"/>
      <w:bookmarkEnd w:id="210"/>
      <w:bookmarkEnd w:id="211"/>
      <w:bookmarkEnd w:id="212"/>
      <w:r w:rsidR="009D2822">
        <w:t xml:space="preserve">xem </w:t>
      </w:r>
      <w:r w:rsidR="00F24998">
        <w:t>chi tiết công việc</w:t>
      </w:r>
      <w:bookmarkEnd w:id="213"/>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9D2822" w:rsidRPr="003D0E58" w14:paraId="3C0B52C6"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BACC"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2D9A" w14:textId="0D2B93E6" w:rsidR="009D2822" w:rsidRPr="0052712D" w:rsidRDefault="009D282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w:t>
            </w:r>
            <w:r w:rsidR="00F24998" w:rsidRPr="0052712D">
              <w:rPr>
                <w:rFonts w:ascii="Times New Roman" w:hAnsi="Times New Roman" w:cs="Times New Roman"/>
                <w:color w:val="000000"/>
                <w:sz w:val="26"/>
                <w:szCs w:val="26"/>
              </w:rPr>
              <w:t>–</w:t>
            </w:r>
            <w:r w:rsidRPr="0052712D">
              <w:rPr>
                <w:rFonts w:ascii="Times New Roman" w:hAnsi="Times New Roman" w:cs="Times New Roman"/>
                <w:color w:val="000000"/>
                <w:sz w:val="26"/>
                <w:szCs w:val="26"/>
              </w:rPr>
              <w:t xml:space="preserve"> 1</w:t>
            </w:r>
            <w:r w:rsidR="00F24998" w:rsidRPr="0052712D">
              <w:rPr>
                <w:rFonts w:ascii="Times New Roman" w:hAnsi="Times New Roman" w:cs="Times New Roman"/>
                <w:color w:val="000000"/>
                <w:sz w:val="26"/>
                <w:szCs w:val="26"/>
              </w:rPr>
              <w:t>5</w:t>
            </w:r>
          </w:p>
        </w:tc>
      </w:tr>
      <w:tr w:rsidR="009D2822" w:rsidRPr="003D0E58" w14:paraId="13562FDD"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4A14"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9410" w14:textId="4464B961" w:rsidR="009D2822" w:rsidRPr="0052712D" w:rsidRDefault="00F2499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Xem chi tiết công việc</w:t>
            </w:r>
          </w:p>
        </w:tc>
      </w:tr>
      <w:tr w:rsidR="009D2822" w:rsidRPr="003D0E58" w14:paraId="4882076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6E31C"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3A15C" w14:textId="1AA28329" w:rsidR="009D2822" w:rsidRPr="0052712D" w:rsidRDefault="00F2499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Cho phép người dùng xem chi tiết công việc</w:t>
            </w:r>
          </w:p>
        </w:tc>
      </w:tr>
      <w:tr w:rsidR="009D2822" w:rsidRPr="003D0E58" w14:paraId="5E2D3197"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26F3"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D04C8" w14:textId="77777777" w:rsidR="009D2822" w:rsidRPr="0052712D" w:rsidRDefault="009D282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9D2822" w:rsidRPr="003D0E58" w14:paraId="02A46B8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4BE5"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4219" w14:textId="55969CA4" w:rsidR="009D2822" w:rsidRPr="0052712D" w:rsidRDefault="00F24998"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9D2822" w:rsidRPr="003D0E58" w14:paraId="5845299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D3D6E"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91B0" w14:textId="77777777" w:rsidR="009D2822" w:rsidRPr="0052712D" w:rsidRDefault="009D282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60D823C3" w14:textId="77777777" w:rsidR="009D2822" w:rsidRPr="0052712D" w:rsidRDefault="009D2822"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Người dùng </w:t>
            </w:r>
            <w:r w:rsidR="005A234E" w:rsidRPr="0052712D">
              <w:rPr>
                <w:rFonts w:ascii="Times New Roman" w:eastAsia="Times New Roman" w:hAnsi="Times New Roman" w:cs="Times New Roman"/>
                <w:kern w:val="0"/>
                <w:sz w:val="26"/>
                <w:szCs w:val="26"/>
                <w14:ligatures w14:val="none"/>
              </w:rPr>
              <w:t>đã tạo, hoặc được thêm vào dự án</w:t>
            </w:r>
            <w:r w:rsidRPr="0052712D">
              <w:rPr>
                <w:rFonts w:ascii="Times New Roman" w:eastAsia="Times New Roman" w:hAnsi="Times New Roman" w:cs="Times New Roman"/>
                <w:kern w:val="0"/>
                <w:sz w:val="26"/>
                <w:szCs w:val="26"/>
                <w14:ligatures w14:val="none"/>
              </w:rPr>
              <w:t>.</w:t>
            </w:r>
          </w:p>
          <w:p w14:paraId="57E3C68E" w14:textId="099EF459" w:rsidR="005A234E"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ở trong dự án.</w:t>
            </w:r>
          </w:p>
        </w:tc>
      </w:tr>
      <w:tr w:rsidR="009D2822" w:rsidRPr="003D0E58" w14:paraId="557407A5"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CD22"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7E4D" w14:textId="0CD68770" w:rsidR="009D2822"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xem chi tiết công việc thành công</w:t>
            </w:r>
            <w:r w:rsidR="009D2822" w:rsidRPr="0052712D">
              <w:rPr>
                <w:rFonts w:ascii="Times New Roman" w:hAnsi="Times New Roman" w:cs="Times New Roman"/>
                <w:color w:val="000000"/>
                <w:sz w:val="26"/>
                <w:szCs w:val="26"/>
              </w:rPr>
              <w:t>.</w:t>
            </w:r>
          </w:p>
        </w:tc>
      </w:tr>
      <w:tr w:rsidR="009D2822" w:rsidRPr="003D0E58" w14:paraId="7DF6711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1D35"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2517" w14:textId="77777777" w:rsidR="005A234E" w:rsidRPr="0052712D" w:rsidRDefault="005A234E" w:rsidP="005A234E">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truy cập vào trang “List” của dự án.</w:t>
            </w:r>
          </w:p>
          <w:p w14:paraId="0DF1D95F" w14:textId="77777777" w:rsidR="005A234E" w:rsidRPr="0052712D" w:rsidRDefault="005A234E" w:rsidP="005A234E">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danh sách công việc bên trong dự án.</w:t>
            </w:r>
          </w:p>
          <w:p w14:paraId="747D813F" w14:textId="16315F26" w:rsidR="009D2822" w:rsidRPr="0052712D" w:rsidRDefault="009D2822"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w:t>
            </w:r>
            <w:r w:rsidR="005A234E" w:rsidRPr="0052712D">
              <w:rPr>
                <w:color w:val="000000"/>
                <w:sz w:val="26"/>
                <w:szCs w:val="26"/>
              </w:rPr>
              <w:t xml:space="preserve"> Người dùng nhấn vào tên công việc muốn xem chi tiết</w:t>
            </w:r>
            <w:r w:rsidRPr="0052712D">
              <w:rPr>
                <w:color w:val="000000"/>
                <w:sz w:val="26"/>
                <w:szCs w:val="26"/>
              </w:rPr>
              <w:t>.</w:t>
            </w:r>
          </w:p>
          <w:p w14:paraId="59932B71" w14:textId="528A4D52" w:rsidR="009D2822" w:rsidRPr="0052712D" w:rsidRDefault="009D2822" w:rsidP="005A234E">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hiển thị </w:t>
            </w:r>
            <w:r w:rsidR="005A234E" w:rsidRPr="0052712D">
              <w:rPr>
                <w:color w:val="000000"/>
                <w:sz w:val="26"/>
                <w:szCs w:val="26"/>
              </w:rPr>
              <w:t>chi tiết công việc được chọn</w:t>
            </w:r>
            <w:r w:rsidRPr="0052712D">
              <w:rPr>
                <w:color w:val="000000"/>
                <w:sz w:val="26"/>
                <w:szCs w:val="26"/>
              </w:rPr>
              <w:t>.</w:t>
            </w:r>
          </w:p>
        </w:tc>
      </w:tr>
      <w:tr w:rsidR="009D2822" w:rsidRPr="003D0E58" w14:paraId="065C9FFD"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DF797"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5385" w14:textId="77777777" w:rsidR="009D2822" w:rsidRPr="0052712D" w:rsidRDefault="009D2822" w:rsidP="0076634C">
            <w:pPr>
              <w:pStyle w:val="NormalWeb"/>
              <w:spacing w:before="0" w:beforeAutospacing="0" w:after="0" w:afterAutospacing="0" w:line="360" w:lineRule="auto"/>
              <w:jc w:val="both"/>
              <w:textAlignment w:val="baseline"/>
              <w:rPr>
                <w:sz w:val="26"/>
                <w:szCs w:val="26"/>
              </w:rPr>
            </w:pPr>
          </w:p>
          <w:p w14:paraId="33C0CBF1" w14:textId="77777777" w:rsidR="009D2822" w:rsidRPr="0052712D" w:rsidRDefault="009D2822" w:rsidP="0076634C">
            <w:pPr>
              <w:pStyle w:val="NormalWeb"/>
              <w:spacing w:before="0" w:beforeAutospacing="0" w:after="0" w:afterAutospacing="0" w:line="360" w:lineRule="auto"/>
              <w:jc w:val="both"/>
              <w:textAlignment w:val="baseline"/>
              <w:rPr>
                <w:sz w:val="26"/>
                <w:szCs w:val="26"/>
              </w:rPr>
            </w:pPr>
            <w:r w:rsidRPr="0052712D">
              <w:rPr>
                <w:sz w:val="26"/>
                <w:szCs w:val="26"/>
              </w:rPr>
              <w:t xml:space="preserve"> </w:t>
            </w:r>
          </w:p>
        </w:tc>
      </w:tr>
      <w:tr w:rsidR="009D2822" w:rsidRPr="003D0E58" w14:paraId="23AA1A8F"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272AC" w14:textId="77777777" w:rsidR="009D2822" w:rsidRPr="005C7455" w:rsidRDefault="009D2822"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BE702" w14:textId="1361D353" w:rsidR="009D2822" w:rsidRPr="0052712D" w:rsidRDefault="009D2822" w:rsidP="0076634C">
            <w:pPr>
              <w:pStyle w:val="NormalWeb"/>
              <w:spacing w:before="0" w:beforeAutospacing="0" w:after="0" w:afterAutospacing="0" w:line="360" w:lineRule="auto"/>
              <w:jc w:val="both"/>
              <w:rPr>
                <w:sz w:val="26"/>
                <w:szCs w:val="26"/>
              </w:rPr>
            </w:pPr>
          </w:p>
        </w:tc>
      </w:tr>
    </w:tbl>
    <w:p w14:paraId="46CEB314" w14:textId="527E2FD0" w:rsidR="4396C5EB" w:rsidRDefault="4396C5EB" w:rsidP="4396C5EB"/>
    <w:p w14:paraId="42DFC3C8" w14:textId="640235DA" w:rsidR="000817D2"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0817D2" w:rsidRPr="00D64684">
        <w:rPr>
          <w:rFonts w:cs="Times New Roman"/>
          <w:i w:val="0"/>
          <w:iCs w:val="0"/>
          <w:szCs w:val="26"/>
        </w:rPr>
        <w:t xml:space="preserve">Use case </w:t>
      </w:r>
      <w:r w:rsidR="005A234E" w:rsidRPr="00D64684">
        <w:rPr>
          <w:rFonts w:cs="Times New Roman"/>
          <w:i w:val="0"/>
          <w:iCs w:val="0"/>
          <w:szCs w:val="26"/>
        </w:rPr>
        <w:t>thêm thành viên vào công việc</w:t>
      </w:r>
    </w:p>
    <w:p w14:paraId="3D7CF770" w14:textId="780FDEE3" w:rsidR="005C328B" w:rsidRPr="005C328B" w:rsidRDefault="4396C5EB" w:rsidP="005C328B">
      <w:pPr>
        <w:pStyle w:val="Caption"/>
      </w:pPr>
      <w:bookmarkStart w:id="214" w:name="_Toc154326520"/>
      <w:bookmarkStart w:id="215" w:name="_Toc154432046"/>
      <w:bookmarkStart w:id="216" w:name="_Toc154432733"/>
      <w:bookmarkStart w:id="217" w:name="_Toc154432868"/>
      <w:bookmarkStart w:id="218" w:name="_Toc154432956"/>
      <w:bookmarkStart w:id="219" w:name="_Toc184661877"/>
      <w:r>
        <w:t xml:space="preserve">Bảng </w:t>
      </w:r>
      <w:r w:rsidR="00AB2FDC">
        <w:fldChar w:fldCharType="begin"/>
      </w:r>
      <w:r w:rsidR="00AB2FDC">
        <w:instrText xml:space="preserve"> SEQ Bảng \* ARABIC </w:instrText>
      </w:r>
      <w:r w:rsidR="00AB2FDC">
        <w:fldChar w:fldCharType="separate"/>
      </w:r>
      <w:r w:rsidR="00AB2FDC">
        <w:rPr>
          <w:noProof/>
        </w:rPr>
        <w:t>16</w:t>
      </w:r>
      <w:r w:rsidR="00AB2FDC">
        <w:fldChar w:fldCharType="end"/>
      </w:r>
      <w:r>
        <w:t xml:space="preserve">. Đặc tả Use case </w:t>
      </w:r>
      <w:bookmarkEnd w:id="214"/>
      <w:bookmarkEnd w:id="215"/>
      <w:bookmarkEnd w:id="216"/>
      <w:bookmarkEnd w:id="217"/>
      <w:bookmarkEnd w:id="218"/>
      <w:r w:rsidR="005A234E">
        <w:t>thêm thành viên vào công việc</w:t>
      </w:r>
      <w:bookmarkEnd w:id="219"/>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2E4AF1" w:rsidRPr="003D0E58" w14:paraId="0FAB5D9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C075"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EFC21" w14:textId="0A272352" w:rsidR="002E4AF1" w:rsidRPr="0052712D" w:rsidRDefault="002E4AF1"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 </w:t>
            </w:r>
            <w:r w:rsidR="001A5610" w:rsidRPr="0052712D">
              <w:rPr>
                <w:rFonts w:ascii="Times New Roman" w:hAnsi="Times New Roman" w:cs="Times New Roman"/>
                <w:color w:val="000000"/>
                <w:sz w:val="26"/>
                <w:szCs w:val="26"/>
              </w:rPr>
              <w:t>1</w:t>
            </w:r>
            <w:r w:rsidR="005A234E" w:rsidRPr="0052712D">
              <w:rPr>
                <w:rFonts w:ascii="Times New Roman" w:hAnsi="Times New Roman" w:cs="Times New Roman"/>
                <w:color w:val="000000"/>
                <w:sz w:val="26"/>
                <w:szCs w:val="26"/>
              </w:rPr>
              <w:t>6</w:t>
            </w:r>
          </w:p>
        </w:tc>
      </w:tr>
      <w:tr w:rsidR="002E4AF1" w:rsidRPr="003D0E58" w14:paraId="52D3B25A"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287BB"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DFE8" w14:textId="366A98BA" w:rsidR="002E4AF1"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Thêm thành viên vào công việc</w:t>
            </w:r>
          </w:p>
        </w:tc>
      </w:tr>
      <w:tr w:rsidR="002E4AF1" w:rsidRPr="003D0E58" w14:paraId="6F9311BB"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1644"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8F3F1" w14:textId="4036AD3D" w:rsidR="002E4AF1" w:rsidRPr="0052712D" w:rsidRDefault="002E4AF1"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thực hiện </w:t>
            </w:r>
            <w:r w:rsidR="005A234E" w:rsidRPr="0052712D">
              <w:rPr>
                <w:rFonts w:ascii="Times New Roman" w:hAnsi="Times New Roman" w:cs="Times New Roman"/>
                <w:color w:val="000000"/>
                <w:sz w:val="26"/>
                <w:szCs w:val="26"/>
              </w:rPr>
              <w:t>thao tác thêm thành viên vào công việc</w:t>
            </w:r>
            <w:r w:rsidRPr="0052712D">
              <w:rPr>
                <w:rFonts w:ascii="Times New Roman" w:hAnsi="Times New Roman" w:cs="Times New Roman"/>
                <w:color w:val="000000"/>
                <w:sz w:val="26"/>
                <w:szCs w:val="26"/>
              </w:rPr>
              <w:t>.</w:t>
            </w:r>
          </w:p>
        </w:tc>
      </w:tr>
      <w:tr w:rsidR="002E4AF1" w:rsidRPr="003D0E58" w14:paraId="7DB4C1F2"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C2114"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DE4F0" w14:textId="77777777" w:rsidR="002E4AF1" w:rsidRPr="0052712D" w:rsidRDefault="002E4AF1"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2E4AF1" w:rsidRPr="003D0E58" w14:paraId="3D77DB01"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15D4C"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F42A" w14:textId="77777777" w:rsidR="002E4AF1" w:rsidRPr="0052712D" w:rsidRDefault="002E4AF1"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2E4AF1" w:rsidRPr="003D0E58" w14:paraId="7B06655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996FF"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4D1B8" w14:textId="77777777" w:rsidR="002E4AF1" w:rsidRPr="0052712D" w:rsidRDefault="002E4AF1"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7F099193" w14:textId="77777777" w:rsidR="005A234E"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tạo, hoặc được thêm vào dự án</w:t>
            </w:r>
          </w:p>
          <w:p w14:paraId="607D1740" w14:textId="77777777" w:rsidR="005A234E"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xem chi tiết công việc</w:t>
            </w:r>
          </w:p>
          <w:p w14:paraId="02C2821E" w14:textId="1C9ED2D5" w:rsidR="0054080B"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Thành viên muốn thêm đã được thêm vào dự án</w:t>
            </w:r>
          </w:p>
        </w:tc>
      </w:tr>
      <w:tr w:rsidR="002E4AF1" w:rsidRPr="003D0E58" w14:paraId="62883E95"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A3CB5"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7B99A" w14:textId="49DA15C3" w:rsidR="002E4AF1" w:rsidRPr="0052712D" w:rsidRDefault="005A234E"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Thao tác thêm thành viên vào công việc thực hiện thành công.</w:t>
            </w:r>
          </w:p>
        </w:tc>
      </w:tr>
      <w:tr w:rsidR="002E4AF1" w:rsidRPr="003D0E58" w14:paraId="23E8726D"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5BAB7"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F3B8" w14:textId="3F667278"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Người dùng </w:t>
            </w:r>
            <w:r w:rsidR="0054080B" w:rsidRPr="0052712D">
              <w:rPr>
                <w:color w:val="000000"/>
                <w:sz w:val="26"/>
                <w:szCs w:val="26"/>
              </w:rPr>
              <w:t xml:space="preserve">nhấn nút </w:t>
            </w:r>
            <w:r w:rsidR="0054080B" w:rsidRPr="0052712D">
              <w:rPr>
                <w:noProof/>
                <w:color w:val="000000"/>
                <w:sz w:val="26"/>
                <w:szCs w:val="26"/>
              </w:rPr>
              <w:drawing>
                <wp:inline distT="0" distB="0" distL="0" distR="0" wp14:anchorId="6D84726A" wp14:editId="5DD9EEEC">
                  <wp:extent cx="176492" cy="176492"/>
                  <wp:effectExtent l="0" t="0" r="0" b="0"/>
                  <wp:docPr id="71331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8241" name=""/>
                          <pic:cNvPicPr/>
                        </pic:nvPicPr>
                        <pic:blipFill>
                          <a:blip r:embed="rId34"/>
                          <a:stretch>
                            <a:fillRect/>
                          </a:stretch>
                        </pic:blipFill>
                        <pic:spPr>
                          <a:xfrm>
                            <a:off x="0" y="0"/>
                            <a:ext cx="180526" cy="180526"/>
                          </a:xfrm>
                          <a:prstGeom prst="rect">
                            <a:avLst/>
                          </a:prstGeom>
                        </pic:spPr>
                      </pic:pic>
                    </a:graphicData>
                  </a:graphic>
                </wp:inline>
              </w:drawing>
            </w:r>
            <w:r w:rsidR="0054080B" w:rsidRPr="0052712D">
              <w:rPr>
                <w:color w:val="000000"/>
                <w:sz w:val="26"/>
                <w:szCs w:val="26"/>
              </w:rPr>
              <w:t xml:space="preserve"> ở mục “Collaborators”góc dưới bên trái thông tin công việc</w:t>
            </w:r>
            <w:r w:rsidRPr="0052712D">
              <w:rPr>
                <w:color w:val="000000"/>
                <w:sz w:val="26"/>
                <w:szCs w:val="26"/>
              </w:rPr>
              <w:t>.</w:t>
            </w:r>
          </w:p>
          <w:p w14:paraId="50B7BD7F" w14:textId="021496B7"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Hệ thống hiển thị </w:t>
            </w:r>
            <w:r w:rsidR="0054080B" w:rsidRPr="0052712D">
              <w:rPr>
                <w:color w:val="000000"/>
                <w:sz w:val="26"/>
                <w:szCs w:val="26"/>
              </w:rPr>
              <w:t>biểu mẫu thêm thành viên vào công việc</w:t>
            </w:r>
            <w:r w:rsidRPr="0052712D">
              <w:rPr>
                <w:color w:val="000000"/>
                <w:sz w:val="26"/>
                <w:szCs w:val="26"/>
              </w:rPr>
              <w:t>.</w:t>
            </w:r>
          </w:p>
          <w:p w14:paraId="33EDA14E" w14:textId="44490B97"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 Người dùng </w:t>
            </w:r>
            <w:r w:rsidR="0054080B" w:rsidRPr="0052712D">
              <w:rPr>
                <w:color w:val="000000"/>
                <w:sz w:val="26"/>
                <w:szCs w:val="26"/>
              </w:rPr>
              <w:t>nhập tên, username, hoặc email của thành viên muốn thêm vào công việc ở mục tìm kiếm</w:t>
            </w:r>
            <w:r w:rsidRPr="0052712D">
              <w:rPr>
                <w:color w:val="000000"/>
                <w:sz w:val="26"/>
                <w:szCs w:val="26"/>
              </w:rPr>
              <w:t>.</w:t>
            </w:r>
          </w:p>
          <w:p w14:paraId="3E5203F4" w14:textId="264CAF9B"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hiển thị danh sách </w:t>
            </w:r>
            <w:r w:rsidR="0054080B" w:rsidRPr="0052712D">
              <w:rPr>
                <w:color w:val="000000"/>
                <w:sz w:val="26"/>
                <w:szCs w:val="26"/>
              </w:rPr>
              <w:t>người dùng tìm được</w:t>
            </w:r>
            <w:r w:rsidRPr="0052712D">
              <w:rPr>
                <w:color w:val="000000"/>
                <w:sz w:val="26"/>
                <w:szCs w:val="26"/>
              </w:rPr>
              <w:t>.</w:t>
            </w:r>
          </w:p>
          <w:p w14:paraId="6B6E8094" w14:textId="36C7D69C"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5. Người dùng chọn </w:t>
            </w:r>
            <w:r w:rsidR="0054080B" w:rsidRPr="0052712D">
              <w:rPr>
                <w:color w:val="000000"/>
                <w:sz w:val="26"/>
                <w:szCs w:val="26"/>
              </w:rPr>
              <w:t>thành viên muốn thêm vào công việc</w:t>
            </w:r>
            <w:r w:rsidRPr="0052712D">
              <w:rPr>
                <w:color w:val="000000"/>
                <w:sz w:val="26"/>
                <w:szCs w:val="26"/>
              </w:rPr>
              <w:t>.</w:t>
            </w:r>
          </w:p>
          <w:p w14:paraId="09479EE9" w14:textId="7984B0EE"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 xml:space="preserve">6. Hệ thống hiển thị </w:t>
            </w:r>
            <w:r w:rsidR="0054080B" w:rsidRPr="0052712D">
              <w:rPr>
                <w:color w:val="000000"/>
                <w:sz w:val="26"/>
                <w:szCs w:val="26"/>
              </w:rPr>
              <w:t>tên thành viên được chọn vào thanh tìm kiếm</w:t>
            </w:r>
            <w:r w:rsidRPr="0052712D">
              <w:rPr>
                <w:color w:val="000000"/>
                <w:sz w:val="26"/>
                <w:szCs w:val="26"/>
              </w:rPr>
              <w:t>.</w:t>
            </w:r>
          </w:p>
          <w:p w14:paraId="1BA80EEA" w14:textId="3C61E3C8" w:rsidR="002E4AF1" w:rsidRPr="0052712D" w:rsidRDefault="002E4AF1" w:rsidP="002E4AF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7. Người dùng chọn </w:t>
            </w:r>
            <w:r w:rsidR="0054080B" w:rsidRPr="0052712D">
              <w:rPr>
                <w:color w:val="000000"/>
                <w:sz w:val="26"/>
                <w:szCs w:val="26"/>
              </w:rPr>
              <w:t>“Save” để thêm thành viên vào công việc.</w:t>
            </w:r>
          </w:p>
          <w:p w14:paraId="1C9F3CB3" w14:textId="64AE2170" w:rsidR="002E4AF1" w:rsidRPr="0052712D" w:rsidRDefault="002E4AF1" w:rsidP="0054080B">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8. Hệ thống </w:t>
            </w:r>
            <w:r w:rsidR="0054080B" w:rsidRPr="0052712D">
              <w:rPr>
                <w:color w:val="000000"/>
                <w:sz w:val="26"/>
                <w:szCs w:val="26"/>
              </w:rPr>
              <w:t>kiểm tra thông tin người dùng và người được mời hợp lệ, tiến hành thêm thành viên mới</w:t>
            </w:r>
            <w:r w:rsidR="00D64F22" w:rsidRPr="0052712D">
              <w:rPr>
                <w:color w:val="000000"/>
                <w:sz w:val="26"/>
                <w:szCs w:val="26"/>
              </w:rPr>
              <w:t xml:space="preserve"> vào công việc, gửi mail thông báo cho thành viên mới </w:t>
            </w:r>
            <w:r w:rsidR="0054080B" w:rsidRPr="0052712D">
              <w:rPr>
                <w:color w:val="000000"/>
                <w:sz w:val="26"/>
                <w:szCs w:val="26"/>
              </w:rPr>
              <w:t>và hiển thị thông báo thêm thành viên vào công việc thành công</w:t>
            </w:r>
            <w:r w:rsidRPr="0052712D">
              <w:rPr>
                <w:color w:val="000000"/>
                <w:sz w:val="26"/>
                <w:szCs w:val="26"/>
              </w:rPr>
              <w:t>.</w:t>
            </w:r>
          </w:p>
        </w:tc>
      </w:tr>
      <w:tr w:rsidR="002E4AF1" w:rsidRPr="003D0E58" w14:paraId="137C1680"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A7972"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C695" w14:textId="5F8B81B3" w:rsidR="002E4AF1"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7a Người dùng chọn “Cancel” để hủy thêm thành viên vào công việc.</w:t>
            </w:r>
          </w:p>
        </w:tc>
      </w:tr>
      <w:tr w:rsidR="002E4AF1" w:rsidRPr="003D0E58" w14:paraId="0C47B15E"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F436" w14:textId="77777777" w:rsidR="002E4AF1" w:rsidRPr="005C7455" w:rsidRDefault="002E4AF1"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87830" w14:textId="3091D3CB" w:rsidR="002E4AF1" w:rsidRPr="0052712D" w:rsidRDefault="0054080B" w:rsidP="0076634C">
            <w:pPr>
              <w:pStyle w:val="NormalWeb"/>
              <w:spacing w:before="0" w:beforeAutospacing="0" w:after="0" w:afterAutospacing="0" w:line="360" w:lineRule="auto"/>
              <w:jc w:val="both"/>
              <w:rPr>
                <w:sz w:val="26"/>
                <w:szCs w:val="26"/>
              </w:rPr>
            </w:pPr>
            <w:r w:rsidRPr="0052712D">
              <w:rPr>
                <w:color w:val="000000"/>
                <w:sz w:val="26"/>
                <w:szCs w:val="26"/>
              </w:rPr>
              <w:t>8b. Hệ thống kiểm tra thông tin người dùng và người được mời không hợp lệ và hiển thị thông báo lỗi. Quay lại bước 3.</w:t>
            </w:r>
          </w:p>
        </w:tc>
      </w:tr>
    </w:tbl>
    <w:p w14:paraId="284360E0" w14:textId="01DC866C" w:rsidR="4396C5EB" w:rsidRDefault="4396C5EB" w:rsidP="4396C5EB"/>
    <w:p w14:paraId="273F99CB" w14:textId="43D8DD0A" w:rsidR="008C6F2E"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8C6F2E" w:rsidRPr="00D64684">
        <w:rPr>
          <w:rFonts w:cs="Times New Roman"/>
          <w:i w:val="0"/>
          <w:iCs w:val="0"/>
          <w:szCs w:val="26"/>
        </w:rPr>
        <w:t xml:space="preserve">Use case </w:t>
      </w:r>
      <w:r w:rsidR="0054080B" w:rsidRPr="00D64684">
        <w:rPr>
          <w:rFonts w:cs="Times New Roman"/>
          <w:i w:val="0"/>
          <w:iCs w:val="0"/>
          <w:szCs w:val="26"/>
        </w:rPr>
        <w:t>xóa thành viên khỏi công việc</w:t>
      </w:r>
    </w:p>
    <w:p w14:paraId="4DFBC515" w14:textId="1F97C153" w:rsidR="008C6F2E" w:rsidRPr="005C328B" w:rsidRDefault="008C6F2E" w:rsidP="008C6F2E">
      <w:pPr>
        <w:pStyle w:val="Caption"/>
      </w:pPr>
      <w:bookmarkStart w:id="220" w:name="_Toc154326521"/>
      <w:bookmarkStart w:id="221" w:name="_Toc154432047"/>
      <w:bookmarkStart w:id="222" w:name="_Toc154432734"/>
      <w:bookmarkStart w:id="223" w:name="_Toc154432869"/>
      <w:bookmarkStart w:id="224" w:name="_Toc154432957"/>
      <w:bookmarkStart w:id="225" w:name="_Toc184661878"/>
      <w:r>
        <w:t xml:space="preserve">Bảng </w:t>
      </w:r>
      <w:r w:rsidR="00AB2FDC">
        <w:fldChar w:fldCharType="begin"/>
      </w:r>
      <w:r w:rsidR="00AB2FDC">
        <w:instrText xml:space="preserve"> SEQ Bảng \* ARABIC </w:instrText>
      </w:r>
      <w:r w:rsidR="00AB2FDC">
        <w:fldChar w:fldCharType="separate"/>
      </w:r>
      <w:r w:rsidR="00AB2FDC">
        <w:rPr>
          <w:noProof/>
        </w:rPr>
        <w:t>17</w:t>
      </w:r>
      <w:r w:rsidR="00AB2FDC">
        <w:fldChar w:fldCharType="end"/>
      </w:r>
      <w:r>
        <w:t xml:space="preserve">. Đặc tả Use case </w:t>
      </w:r>
      <w:bookmarkEnd w:id="220"/>
      <w:bookmarkEnd w:id="221"/>
      <w:bookmarkEnd w:id="222"/>
      <w:bookmarkEnd w:id="223"/>
      <w:bookmarkEnd w:id="224"/>
      <w:r w:rsidR="0054080B">
        <w:t>xóa thành viên khỏi công việc</w:t>
      </w:r>
      <w:bookmarkEnd w:id="225"/>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1A5610" w:rsidRPr="003D0E58" w14:paraId="7BB63449"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C492"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F552" w14:textId="42AA686D"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 </w:t>
            </w:r>
            <w:r w:rsidR="0054080B" w:rsidRPr="0052712D">
              <w:rPr>
                <w:rFonts w:ascii="Times New Roman" w:hAnsi="Times New Roman" w:cs="Times New Roman"/>
                <w:color w:val="000000"/>
                <w:sz w:val="26"/>
                <w:szCs w:val="26"/>
              </w:rPr>
              <w:t>17</w:t>
            </w:r>
          </w:p>
        </w:tc>
      </w:tr>
      <w:tr w:rsidR="001A5610" w:rsidRPr="003D0E58" w14:paraId="7B5D14FE"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0CB22"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D9F81" w14:textId="3BA24171" w:rsidR="001A5610"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Xóa thành viên khỏi công việc</w:t>
            </w:r>
          </w:p>
        </w:tc>
      </w:tr>
      <w:tr w:rsidR="001A5610" w:rsidRPr="003D0E58" w14:paraId="7125D745"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3B4D"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C986" w14:textId="12639743"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54080B" w:rsidRPr="0052712D">
              <w:rPr>
                <w:rFonts w:ascii="Times New Roman" w:hAnsi="Times New Roman" w:cs="Times New Roman"/>
                <w:color w:val="000000"/>
                <w:sz w:val="26"/>
                <w:szCs w:val="26"/>
              </w:rPr>
              <w:t>xóa thành viên khỏi công việc.</w:t>
            </w:r>
          </w:p>
        </w:tc>
      </w:tr>
      <w:tr w:rsidR="001A5610" w:rsidRPr="003D0E58" w14:paraId="496AA8A0"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057BE"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30099" w14:textId="77777777"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1A5610" w:rsidRPr="003D0E58" w14:paraId="538EBD5F"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3E110"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DDB9C" w14:textId="3FC1B4DF"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Medium</w:t>
            </w:r>
          </w:p>
        </w:tc>
      </w:tr>
      <w:tr w:rsidR="001A5610" w:rsidRPr="003D0E58" w14:paraId="2A13C250"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CD37"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EFA3B" w14:textId="77777777"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30E6A41A" w14:textId="77777777" w:rsidR="0054080B"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tạo, hoặc được thêm vào dự án</w:t>
            </w:r>
          </w:p>
          <w:p w14:paraId="7AE47970" w14:textId="4BFDCB98" w:rsidR="0054080B"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xem chi tiết công việc</w:t>
            </w:r>
          </w:p>
        </w:tc>
      </w:tr>
      <w:tr w:rsidR="001A5610" w:rsidRPr="003D0E58" w14:paraId="66F960CC"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23E05"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202D" w14:textId="43DFDC5B" w:rsidR="001A5610" w:rsidRPr="0052712D" w:rsidRDefault="0054080B"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Thao tác xóa thành viên khỏi công việc thực hiện thành công</w:t>
            </w:r>
          </w:p>
        </w:tc>
      </w:tr>
      <w:tr w:rsidR="001A5610" w:rsidRPr="003D0E58" w14:paraId="2AB80793"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5518"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42B2D" w14:textId="35305B8F" w:rsidR="001A5610" w:rsidRPr="0052712D" w:rsidRDefault="001A561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Người dùng </w:t>
            </w:r>
            <w:r w:rsidR="0054080B" w:rsidRPr="0052712D">
              <w:rPr>
                <w:color w:val="000000"/>
                <w:sz w:val="26"/>
                <w:szCs w:val="26"/>
              </w:rPr>
              <w:t xml:space="preserve">nhấn nút “x” bên cạnh tên của người muốn xóa khỏi công việc ở mục “Assignee” </w:t>
            </w:r>
            <w:r w:rsidRPr="0052712D">
              <w:rPr>
                <w:color w:val="000000"/>
                <w:sz w:val="26"/>
                <w:szCs w:val="26"/>
              </w:rPr>
              <w:t>.</w:t>
            </w:r>
          </w:p>
          <w:p w14:paraId="06590C55" w14:textId="272ECAA9" w:rsidR="001A5610" w:rsidRPr="0052712D" w:rsidRDefault="001A561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 xml:space="preserve">2. Hệ thống </w:t>
            </w:r>
            <w:r w:rsidR="0054080B" w:rsidRPr="0052712D">
              <w:rPr>
                <w:color w:val="000000"/>
                <w:sz w:val="26"/>
                <w:szCs w:val="26"/>
              </w:rPr>
              <w:t>hiển thị thông báo để xác nhận xóa thành viên khỏi công việc</w:t>
            </w:r>
            <w:r w:rsidRPr="0052712D">
              <w:rPr>
                <w:color w:val="000000"/>
                <w:sz w:val="26"/>
                <w:szCs w:val="26"/>
              </w:rPr>
              <w:t>.</w:t>
            </w:r>
          </w:p>
          <w:p w14:paraId="213AC817" w14:textId="52061768" w:rsidR="001A5610" w:rsidRPr="0052712D" w:rsidRDefault="001A561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 Người dùng dùng thanh </w:t>
            </w:r>
            <w:r w:rsidR="0023563A" w:rsidRPr="0052712D">
              <w:rPr>
                <w:color w:val="000000"/>
                <w:sz w:val="26"/>
                <w:szCs w:val="26"/>
              </w:rPr>
              <w:t>nhấn vào nút “</w:t>
            </w:r>
            <w:r w:rsidR="0054080B" w:rsidRPr="0052712D">
              <w:rPr>
                <w:color w:val="000000"/>
                <w:sz w:val="26"/>
                <w:szCs w:val="26"/>
              </w:rPr>
              <w:t>OK</w:t>
            </w:r>
            <w:r w:rsidR="0023563A" w:rsidRPr="0052712D">
              <w:rPr>
                <w:color w:val="000000"/>
                <w:sz w:val="26"/>
                <w:szCs w:val="26"/>
              </w:rPr>
              <w:t>”</w:t>
            </w:r>
            <w:r w:rsidR="0054080B" w:rsidRPr="0052712D">
              <w:rPr>
                <w:color w:val="000000"/>
                <w:sz w:val="26"/>
                <w:szCs w:val="26"/>
              </w:rPr>
              <w:t xml:space="preserve"> để xác nhận xóa thành viên khỏi công việc</w:t>
            </w:r>
            <w:r w:rsidR="0023563A" w:rsidRPr="0052712D">
              <w:rPr>
                <w:color w:val="000000"/>
                <w:sz w:val="26"/>
                <w:szCs w:val="26"/>
              </w:rPr>
              <w:t>.</w:t>
            </w:r>
          </w:p>
          <w:p w14:paraId="537E2E03" w14:textId="7FD9D011" w:rsidR="001A5610" w:rsidRPr="0052712D" w:rsidRDefault="001A561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 Hệ thống </w:t>
            </w:r>
            <w:r w:rsidR="0054080B" w:rsidRPr="0052712D">
              <w:rPr>
                <w:color w:val="000000"/>
                <w:sz w:val="26"/>
                <w:szCs w:val="26"/>
              </w:rPr>
              <w:t xml:space="preserve">kiểm tra thông tin người dùng hợp lệ, tiến hành xóa thành viên khỏi </w:t>
            </w:r>
            <w:r w:rsidR="00D24557" w:rsidRPr="0052712D">
              <w:rPr>
                <w:color w:val="000000"/>
                <w:sz w:val="26"/>
                <w:szCs w:val="26"/>
              </w:rPr>
              <w:t>công việc</w:t>
            </w:r>
            <w:r w:rsidR="0054080B" w:rsidRPr="0052712D">
              <w:rPr>
                <w:color w:val="000000"/>
                <w:sz w:val="26"/>
                <w:szCs w:val="26"/>
              </w:rPr>
              <w:t xml:space="preserve"> và</w:t>
            </w:r>
            <w:r w:rsidR="00D24557" w:rsidRPr="0052712D">
              <w:rPr>
                <w:color w:val="000000"/>
                <w:sz w:val="26"/>
                <w:szCs w:val="26"/>
              </w:rPr>
              <w:t xml:space="preserve"> thông báo xóa thành viên khỏi công việc thành công</w:t>
            </w:r>
            <w:r w:rsidRPr="0052712D">
              <w:rPr>
                <w:color w:val="000000"/>
                <w:sz w:val="26"/>
                <w:szCs w:val="26"/>
              </w:rPr>
              <w:t>.</w:t>
            </w:r>
          </w:p>
        </w:tc>
      </w:tr>
      <w:tr w:rsidR="001A5610" w:rsidRPr="003D0E58" w14:paraId="4CB4A6E5"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6E1D"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834F6" w14:textId="77777777" w:rsidR="001A5610" w:rsidRPr="0052712D" w:rsidRDefault="001A5610" w:rsidP="0076634C">
            <w:pPr>
              <w:spacing w:after="0" w:line="360" w:lineRule="auto"/>
              <w:jc w:val="both"/>
              <w:rPr>
                <w:rFonts w:ascii="Times New Roman" w:eastAsia="Times New Roman" w:hAnsi="Times New Roman" w:cs="Times New Roman"/>
                <w:kern w:val="0"/>
                <w:sz w:val="26"/>
                <w:szCs w:val="26"/>
                <w14:ligatures w14:val="none"/>
              </w:rPr>
            </w:pPr>
          </w:p>
        </w:tc>
      </w:tr>
      <w:tr w:rsidR="001A5610" w:rsidRPr="003D0E58" w14:paraId="5A258B44" w14:textId="77777777" w:rsidTr="0076634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7DC0" w14:textId="77777777" w:rsidR="001A5610" w:rsidRPr="005C7455" w:rsidRDefault="001A5610"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116E" w14:textId="65C5E366" w:rsidR="001A5610" w:rsidRPr="0052712D" w:rsidRDefault="00D24557" w:rsidP="0076634C">
            <w:pPr>
              <w:pStyle w:val="NormalWeb"/>
              <w:spacing w:before="0" w:beforeAutospacing="0" w:after="0" w:afterAutospacing="0" w:line="360" w:lineRule="auto"/>
              <w:jc w:val="both"/>
              <w:rPr>
                <w:sz w:val="26"/>
                <w:szCs w:val="26"/>
              </w:rPr>
            </w:pPr>
            <w:r w:rsidRPr="0052712D">
              <w:rPr>
                <w:sz w:val="26"/>
                <w:szCs w:val="26"/>
              </w:rPr>
              <w:t>4</w:t>
            </w:r>
            <w:r w:rsidR="001A5610" w:rsidRPr="0052712D">
              <w:rPr>
                <w:sz w:val="26"/>
                <w:szCs w:val="26"/>
              </w:rPr>
              <w:t xml:space="preserve">. </w:t>
            </w:r>
            <w:r w:rsidRPr="0052712D">
              <w:rPr>
                <w:sz w:val="26"/>
                <w:szCs w:val="26"/>
              </w:rPr>
              <w:t>Hệ thống kiểm tra thông tin người dùng không hợp lệ và thông báo lỗi. Quay lại bước 1.</w:t>
            </w:r>
          </w:p>
        </w:tc>
      </w:tr>
    </w:tbl>
    <w:p w14:paraId="6F1E68B5" w14:textId="77777777" w:rsidR="008C6F2E" w:rsidRDefault="008C6F2E" w:rsidP="008C6F2E"/>
    <w:p w14:paraId="063CE587" w14:textId="71A4913C" w:rsidR="005C328B"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5C328B" w:rsidRPr="00D64684">
        <w:rPr>
          <w:rFonts w:cs="Times New Roman"/>
          <w:i w:val="0"/>
          <w:iCs w:val="0"/>
          <w:szCs w:val="26"/>
        </w:rPr>
        <w:t>Use case</w:t>
      </w:r>
      <w:r w:rsidR="003772F7" w:rsidRPr="00D64684">
        <w:rPr>
          <w:rFonts w:cs="Times New Roman"/>
          <w:i w:val="0"/>
          <w:iCs w:val="0"/>
          <w:szCs w:val="26"/>
        </w:rPr>
        <w:t xml:space="preserve"> </w:t>
      </w:r>
      <w:r w:rsidR="009D70A0" w:rsidRPr="00D64684">
        <w:rPr>
          <w:rFonts w:cs="Times New Roman"/>
          <w:i w:val="0"/>
          <w:iCs w:val="0"/>
          <w:szCs w:val="26"/>
        </w:rPr>
        <w:t>cập nhật thông tin công việc</w:t>
      </w:r>
    </w:p>
    <w:p w14:paraId="78D8B4D9" w14:textId="38EFB84A" w:rsidR="000A65C3" w:rsidRPr="000A65C3" w:rsidRDefault="4396C5EB" w:rsidP="000A65C3">
      <w:pPr>
        <w:pStyle w:val="Caption"/>
      </w:pPr>
      <w:bookmarkStart w:id="226" w:name="_Toc154326522"/>
      <w:bookmarkStart w:id="227" w:name="_Toc154432048"/>
      <w:bookmarkStart w:id="228" w:name="_Toc154432735"/>
      <w:bookmarkStart w:id="229" w:name="_Toc154432870"/>
      <w:bookmarkStart w:id="230" w:name="_Toc154432958"/>
      <w:bookmarkStart w:id="231" w:name="_Toc184661879"/>
      <w:r>
        <w:t xml:space="preserve">Bảng </w:t>
      </w:r>
      <w:r w:rsidR="00AB2FDC">
        <w:fldChar w:fldCharType="begin"/>
      </w:r>
      <w:r w:rsidR="00AB2FDC">
        <w:instrText xml:space="preserve"> SEQ Bảng \* ARABIC </w:instrText>
      </w:r>
      <w:r w:rsidR="00AB2FDC">
        <w:fldChar w:fldCharType="separate"/>
      </w:r>
      <w:r w:rsidR="00AB2FDC">
        <w:rPr>
          <w:noProof/>
        </w:rPr>
        <w:t>18</w:t>
      </w:r>
      <w:r w:rsidR="00AB2FDC">
        <w:fldChar w:fldCharType="end"/>
      </w:r>
      <w:r>
        <w:t xml:space="preserve">. Đặc tả Use case </w:t>
      </w:r>
      <w:bookmarkEnd w:id="226"/>
      <w:bookmarkEnd w:id="227"/>
      <w:bookmarkEnd w:id="228"/>
      <w:bookmarkEnd w:id="229"/>
      <w:bookmarkEnd w:id="230"/>
      <w:r w:rsidR="009D70A0">
        <w:rPr>
          <w:rFonts w:cs="Times New Roman"/>
          <w:szCs w:val="26"/>
        </w:rPr>
        <w:t>cập nhật thông tin công việc</w:t>
      </w:r>
      <w:bookmarkEnd w:id="231"/>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3772F7" w:rsidRPr="003D0E58" w14:paraId="44C7009C"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99C985"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8D4BF97" w14:textId="068EDA28" w:rsidR="003772F7" w:rsidRPr="0052712D" w:rsidRDefault="003772F7"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w:t>
            </w:r>
            <w:r w:rsidR="009D70A0" w:rsidRPr="0052712D">
              <w:rPr>
                <w:rFonts w:ascii="Times New Roman" w:hAnsi="Times New Roman" w:cs="Times New Roman"/>
                <w:color w:val="000000"/>
                <w:sz w:val="26"/>
                <w:szCs w:val="26"/>
              </w:rPr>
              <w:t>8</w:t>
            </w:r>
          </w:p>
        </w:tc>
      </w:tr>
      <w:tr w:rsidR="003772F7" w:rsidRPr="003D0E58" w14:paraId="1DE29E91"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6F4B12"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9FC8AE" w14:textId="50093B99" w:rsidR="003772F7" w:rsidRPr="0052712D" w:rsidRDefault="009D70A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Cập nhật thông tin công việc</w:t>
            </w:r>
          </w:p>
        </w:tc>
      </w:tr>
      <w:tr w:rsidR="003772F7" w:rsidRPr="003D0E58" w14:paraId="089F169C"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E9F4F9"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F67B532" w14:textId="5C099628" w:rsidR="003772F7" w:rsidRPr="0052712D" w:rsidRDefault="003772F7"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Cho phép người dùng </w:t>
            </w:r>
            <w:r w:rsidR="009D70A0" w:rsidRPr="0052712D">
              <w:rPr>
                <w:rFonts w:ascii="Times New Roman" w:hAnsi="Times New Roman" w:cs="Times New Roman"/>
                <w:color w:val="000000"/>
                <w:sz w:val="26"/>
                <w:szCs w:val="26"/>
              </w:rPr>
              <w:t>cập nhật các thông tin của công việc</w:t>
            </w:r>
          </w:p>
        </w:tc>
      </w:tr>
      <w:tr w:rsidR="003772F7" w:rsidRPr="003D0E58" w14:paraId="0B1A7A22"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33112C"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26AF28" w14:textId="77777777" w:rsidR="003772F7" w:rsidRPr="0052712D" w:rsidRDefault="003772F7"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3772F7" w:rsidRPr="003D0E58" w14:paraId="2E9A4467"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CC33B6"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E879EC" w14:textId="21685902" w:rsidR="003772F7" w:rsidRPr="0052712D" w:rsidRDefault="009D70A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3772F7" w:rsidRPr="003D0E58" w14:paraId="6BF79306"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F3EEBF2"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5376599" w14:textId="77777777" w:rsidR="009D70A0" w:rsidRPr="0052712D" w:rsidRDefault="003772F7"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7C75B1A5" w14:textId="77777777" w:rsidR="009D70A0" w:rsidRPr="0052712D" w:rsidRDefault="009D70A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tạo, hoặc được thêm vào công việc</w:t>
            </w:r>
          </w:p>
          <w:p w14:paraId="5BEE9C85" w14:textId="577D5228" w:rsidR="009D70A0" w:rsidRPr="0052712D" w:rsidRDefault="009D70A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xem chi tiết công việc</w:t>
            </w:r>
          </w:p>
        </w:tc>
      </w:tr>
      <w:tr w:rsidR="003772F7" w:rsidRPr="003D0E58" w14:paraId="309093AA"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D03EED"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0AB362" w14:textId="37E2A2A5" w:rsidR="003772F7" w:rsidRPr="0052712D" w:rsidRDefault="009D70A0"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Thao tác cập nhật thông tin công việc thực hiện thành công</w:t>
            </w:r>
          </w:p>
        </w:tc>
      </w:tr>
      <w:tr w:rsidR="003772F7" w:rsidRPr="003D0E58" w14:paraId="0C40B24F"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7DAB2A"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E661D0" w14:textId="68435AC0" w:rsidR="009D70A0" w:rsidRPr="0052712D" w:rsidRDefault="009D70A0"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nhãn mới cho công việc</w:t>
            </w:r>
          </w:p>
          <w:p w14:paraId="311C2BE5" w14:textId="7108A7FF" w:rsidR="003772F7" w:rsidRPr="0052712D" w:rsidRDefault="003772F7"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 Người dùng </w:t>
            </w:r>
            <w:r w:rsidR="009D70A0" w:rsidRPr="0052712D">
              <w:rPr>
                <w:color w:val="000000"/>
                <w:sz w:val="26"/>
                <w:szCs w:val="26"/>
              </w:rPr>
              <w:t>chọn nút “+ Add” ở mục “Labels”</w:t>
            </w:r>
            <w:r w:rsidRPr="0052712D">
              <w:rPr>
                <w:color w:val="000000"/>
                <w:sz w:val="26"/>
                <w:szCs w:val="26"/>
              </w:rPr>
              <w:t>.</w:t>
            </w:r>
          </w:p>
          <w:p w14:paraId="20CCCE87" w14:textId="3B005829" w:rsidR="003772F7" w:rsidRPr="0052712D" w:rsidRDefault="003772F7"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 Hệ thống hiển thị </w:t>
            </w:r>
            <w:r w:rsidR="009D70A0" w:rsidRPr="0052712D">
              <w:rPr>
                <w:color w:val="000000"/>
                <w:sz w:val="26"/>
                <w:szCs w:val="26"/>
              </w:rPr>
              <w:t>biểu mẫu tạo nhãn mới</w:t>
            </w:r>
            <w:r w:rsidRPr="0052712D">
              <w:rPr>
                <w:color w:val="000000"/>
                <w:sz w:val="26"/>
                <w:szCs w:val="26"/>
              </w:rPr>
              <w:t>.</w:t>
            </w:r>
          </w:p>
          <w:p w14:paraId="6C1BDED1" w14:textId="4237AD32" w:rsidR="003772F7" w:rsidRPr="0052712D" w:rsidRDefault="003772F7" w:rsidP="0076634C">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lastRenderedPageBreak/>
              <w:t>3. Người dùng</w:t>
            </w:r>
            <w:r w:rsidR="00AB0556" w:rsidRPr="0052712D">
              <w:rPr>
                <w:color w:val="000000"/>
                <w:sz w:val="26"/>
                <w:szCs w:val="26"/>
              </w:rPr>
              <w:t xml:space="preserve"> </w:t>
            </w:r>
            <w:r w:rsidR="009D70A0" w:rsidRPr="0052712D">
              <w:rPr>
                <w:color w:val="000000"/>
                <w:sz w:val="26"/>
                <w:szCs w:val="26"/>
              </w:rPr>
              <w:t>nhập tên và chọn màu cho nhãn mới rồi nhấn “Create”</w:t>
            </w:r>
            <w:r w:rsidR="00EF5B4C" w:rsidRPr="0052712D">
              <w:rPr>
                <w:color w:val="000000"/>
                <w:sz w:val="26"/>
                <w:szCs w:val="26"/>
              </w:rPr>
              <w:t>.</w:t>
            </w:r>
          </w:p>
          <w:p w14:paraId="043FE699" w14:textId="2C71FB04" w:rsidR="003772F7" w:rsidRPr="0052712D" w:rsidRDefault="003772F7"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w:t>
            </w:r>
            <w:r w:rsidR="009D70A0" w:rsidRPr="0052712D">
              <w:rPr>
                <w:color w:val="000000"/>
                <w:sz w:val="26"/>
                <w:szCs w:val="26"/>
              </w:rPr>
              <w:t xml:space="preserve"> Hệ thống thực hiện tạo nhãn mới và thông báo tạo nhãn mới thành công</w:t>
            </w:r>
            <w:r w:rsidRPr="0052712D">
              <w:rPr>
                <w:color w:val="000000"/>
                <w:sz w:val="26"/>
                <w:szCs w:val="26"/>
              </w:rPr>
              <w:t>.</w:t>
            </w:r>
          </w:p>
          <w:p w14:paraId="785AC780" w14:textId="56375C8F" w:rsidR="00EF5B4C" w:rsidRPr="0052712D" w:rsidRDefault="009D70A0"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 xml:space="preserve">Cập nhật trạng thái </w:t>
            </w:r>
          </w:p>
          <w:p w14:paraId="12A19C3B" w14:textId="3638565D" w:rsidR="009D70A0" w:rsidRPr="0052712D" w:rsidRDefault="009D70A0" w:rsidP="0076634C">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1</w:t>
            </w:r>
            <w:r w:rsidR="0042267F" w:rsidRPr="0052712D">
              <w:rPr>
                <w:color w:val="000000"/>
                <w:sz w:val="26"/>
                <w:szCs w:val="26"/>
              </w:rPr>
              <w:t>a</w:t>
            </w:r>
            <w:r w:rsidRPr="0052712D">
              <w:rPr>
                <w:color w:val="000000"/>
                <w:sz w:val="26"/>
                <w:szCs w:val="26"/>
              </w:rPr>
              <w:t>. Người dùng chọn vào danh sách ở mục “</w:t>
            </w:r>
            <w:r w:rsidR="0042267F" w:rsidRPr="0052712D">
              <w:rPr>
                <w:color w:val="000000"/>
                <w:sz w:val="26"/>
                <w:szCs w:val="26"/>
                <w:lang w:val="en-US"/>
              </w:rPr>
              <w:t>Status</w:t>
            </w:r>
            <w:r w:rsidRPr="0052712D">
              <w:rPr>
                <w:color w:val="000000"/>
                <w:sz w:val="26"/>
                <w:szCs w:val="26"/>
                <w:lang w:val="en-US"/>
              </w:rPr>
              <w:t xml:space="preserve">” </w:t>
            </w:r>
          </w:p>
          <w:p w14:paraId="09CD8791" w14:textId="45BAA865" w:rsidR="009D70A0" w:rsidRPr="0052712D" w:rsidRDefault="009D70A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w:t>
            </w:r>
            <w:r w:rsidR="0042267F" w:rsidRPr="0052712D">
              <w:rPr>
                <w:color w:val="000000"/>
                <w:sz w:val="26"/>
                <w:szCs w:val="26"/>
              </w:rPr>
              <w:t>a</w:t>
            </w:r>
            <w:r w:rsidRPr="0052712D">
              <w:rPr>
                <w:color w:val="000000"/>
                <w:sz w:val="26"/>
                <w:szCs w:val="26"/>
              </w:rPr>
              <w:t xml:space="preserve">. Hệ thống hiển thị danh sách trạng thái </w:t>
            </w:r>
          </w:p>
          <w:p w14:paraId="5A73BB18" w14:textId="24DAFB9E" w:rsidR="009D70A0" w:rsidRPr="0052712D" w:rsidRDefault="009D70A0"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w:t>
            </w:r>
            <w:r w:rsidR="0042267F" w:rsidRPr="0052712D">
              <w:rPr>
                <w:color w:val="000000"/>
                <w:sz w:val="26"/>
                <w:szCs w:val="26"/>
              </w:rPr>
              <w:t>a</w:t>
            </w:r>
            <w:r w:rsidRPr="0052712D">
              <w:rPr>
                <w:color w:val="000000"/>
                <w:sz w:val="26"/>
                <w:szCs w:val="26"/>
              </w:rPr>
              <w:t xml:space="preserve">. Người dùng chọn </w:t>
            </w:r>
            <w:r w:rsidR="0042267F" w:rsidRPr="0052712D">
              <w:rPr>
                <w:color w:val="000000"/>
                <w:sz w:val="26"/>
                <w:szCs w:val="26"/>
              </w:rPr>
              <w:t>trạng thái mới cần cập nhật.</w:t>
            </w:r>
          </w:p>
          <w:p w14:paraId="4380478D" w14:textId="77777777" w:rsidR="0042267F" w:rsidRPr="0052712D" w:rsidRDefault="0042267F"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4a. Hệ thống tiến hành cập nhật trạng thái.</w:t>
            </w:r>
          </w:p>
          <w:p w14:paraId="445F9096" w14:textId="77777777" w:rsidR="0042267F" w:rsidRPr="0052712D" w:rsidRDefault="0042267F" w:rsidP="0076634C">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Cập nhật mức độ ưu tiên</w:t>
            </w:r>
          </w:p>
          <w:p w14:paraId="56F59855" w14:textId="1299289C" w:rsidR="0042267F" w:rsidRPr="0052712D" w:rsidRDefault="0042267F" w:rsidP="0042267F">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1b. Người dùng chọn vào danh sách ở mục “</w:t>
            </w:r>
            <w:r w:rsidRPr="0052712D">
              <w:rPr>
                <w:color w:val="000000"/>
                <w:sz w:val="26"/>
                <w:szCs w:val="26"/>
                <w:lang w:val="en-US"/>
              </w:rPr>
              <w:t xml:space="preserve">Priority” </w:t>
            </w:r>
          </w:p>
          <w:p w14:paraId="26E1D4A4" w14:textId="559AFEBC" w:rsidR="0042267F" w:rsidRPr="0052712D" w:rsidRDefault="0042267F"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2b. Hệ thống hiển thị danh sách mức độ ưu tiên</w:t>
            </w:r>
          </w:p>
          <w:p w14:paraId="40A7504D" w14:textId="39E6006B" w:rsidR="0042267F" w:rsidRPr="0052712D" w:rsidRDefault="0042267F"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3b. Người dùng chọn mức độ ưu tiên mới cần cập nhật.</w:t>
            </w:r>
          </w:p>
          <w:p w14:paraId="3FFDAA3B" w14:textId="77777777" w:rsidR="0042267F" w:rsidRPr="0052712D" w:rsidRDefault="0042267F" w:rsidP="0076634C">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4b. Hệ thống tiến hành cập nhật mức độ ưu tiên.</w:t>
            </w:r>
          </w:p>
          <w:p w14:paraId="01788316" w14:textId="184A615E" w:rsidR="0042267F" w:rsidRPr="0052712D" w:rsidRDefault="0042267F" w:rsidP="0042267F">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Cập nhật ngày bắt đầu và kết thúc</w:t>
            </w:r>
          </w:p>
          <w:p w14:paraId="07499AD1" w14:textId="48D4AA47" w:rsidR="0042267F" w:rsidRPr="0052712D" w:rsidRDefault="0042267F" w:rsidP="0042267F">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1c. Người dùng chọn vào ngày ở mục “</w:t>
            </w:r>
            <w:r w:rsidRPr="0052712D">
              <w:rPr>
                <w:color w:val="000000"/>
                <w:sz w:val="26"/>
                <w:szCs w:val="26"/>
                <w:lang w:val="en-US"/>
              </w:rPr>
              <w:t>Start Date” và “Due Date”</w:t>
            </w:r>
          </w:p>
          <w:p w14:paraId="2DC503C4" w14:textId="77BF441D" w:rsidR="0042267F" w:rsidRPr="0052712D" w:rsidRDefault="0042267F"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2c. Hệ thống hiển thị biểu mẫu chọn ngày giờ.</w:t>
            </w:r>
          </w:p>
          <w:p w14:paraId="7A2E5240" w14:textId="7748BE9D" w:rsidR="0042267F" w:rsidRPr="0052712D" w:rsidRDefault="0042267F"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3c. Người dùng chọn ngày giờ mới cần cập nhật.</w:t>
            </w:r>
          </w:p>
          <w:p w14:paraId="35619758" w14:textId="77777777" w:rsidR="0042267F" w:rsidRPr="0052712D" w:rsidRDefault="0042267F"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4c. Hệ thống tiến hành kiểm tra ngày giờ hợp lệ và tiến hành cập nhật.</w:t>
            </w:r>
          </w:p>
          <w:p w14:paraId="50B1240D" w14:textId="77777777" w:rsidR="0042267F" w:rsidRPr="0052712D" w:rsidRDefault="0042267F" w:rsidP="0042267F">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tệp đính kèm mới</w:t>
            </w:r>
          </w:p>
          <w:p w14:paraId="50580865" w14:textId="77777777" w:rsidR="0042267F" w:rsidRPr="0052712D" w:rsidRDefault="0042267F" w:rsidP="0042267F">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1d. Người dùng chọn nút “+ Add” ở mục “</w:t>
            </w:r>
            <w:r w:rsidRPr="0052712D">
              <w:rPr>
                <w:color w:val="000000"/>
                <w:sz w:val="26"/>
                <w:szCs w:val="26"/>
                <w:lang w:val="en-US"/>
              </w:rPr>
              <w:t>Attachments” để tiến hành thêm tệp đính kèm mới</w:t>
            </w:r>
            <w:r w:rsidR="00565A46" w:rsidRPr="0052712D">
              <w:rPr>
                <w:color w:val="000000"/>
                <w:sz w:val="26"/>
                <w:szCs w:val="26"/>
                <w:lang w:val="en-US"/>
              </w:rPr>
              <w:t>.</w:t>
            </w:r>
          </w:p>
          <w:p w14:paraId="05371665" w14:textId="77777777" w:rsidR="00565A46" w:rsidRPr="0052712D" w:rsidRDefault="00565A46" w:rsidP="0042267F">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2d. Hệ thống hiển thị biểu mẫu thêm tệp đính kèm mới.</w:t>
            </w:r>
          </w:p>
          <w:p w14:paraId="3FB66121" w14:textId="77777777"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3d. Người dùng nhấn nút “Choose a file” để chọn tệp đính kèm mới.</w:t>
            </w:r>
          </w:p>
          <w:p w14:paraId="2C855BCB" w14:textId="193972D8"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4d. Hệ thống hiển thị cửa sổ chọn tệp đính kèm.</w:t>
            </w:r>
          </w:p>
          <w:p w14:paraId="3BEE8921" w14:textId="77777777"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5d. Người dùng chọn tệp đính kèm</w:t>
            </w:r>
          </w:p>
          <w:p w14:paraId="62DB8BB4" w14:textId="77777777"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6d. Hệ thống đóng cửa sổ chọn tệp đính kèm và hiển thị tên tệp đính kèm được chọn</w:t>
            </w:r>
          </w:p>
          <w:p w14:paraId="75501E1D" w14:textId="77777777"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lastRenderedPageBreak/>
              <w:t>7d. người dùng nhấn “Insert” để thêm tệp đính kèm mới vào công việc.</w:t>
            </w:r>
          </w:p>
          <w:p w14:paraId="0A731AFD" w14:textId="77777777" w:rsidR="00565A46" w:rsidRPr="0052712D" w:rsidRDefault="00565A46" w:rsidP="00565A46">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Cập nhật mô tả công việc</w:t>
            </w:r>
          </w:p>
          <w:p w14:paraId="039323F5" w14:textId="05C4C214" w:rsidR="00565A46" w:rsidRPr="0052712D" w:rsidRDefault="00565A46" w:rsidP="00565A46">
            <w:pPr>
              <w:pStyle w:val="NormalWeb"/>
              <w:rPr>
                <w:color w:val="000000"/>
                <w:sz w:val="26"/>
                <w:szCs w:val="26"/>
              </w:rPr>
            </w:pPr>
            <w:r w:rsidRPr="0052712D">
              <w:rPr>
                <w:color w:val="000000"/>
                <w:sz w:val="26"/>
                <w:szCs w:val="26"/>
              </w:rPr>
              <w:t>1e. Người dùng nhấn chuột vào bên dưới mục “Description”.</w:t>
            </w:r>
          </w:p>
          <w:p w14:paraId="3ED72EE4" w14:textId="500C0B46" w:rsidR="00565A46" w:rsidRPr="0052712D" w:rsidRDefault="00565A46" w:rsidP="00565A46">
            <w:pPr>
              <w:pStyle w:val="NormalWeb"/>
              <w:rPr>
                <w:color w:val="000000"/>
                <w:sz w:val="26"/>
                <w:szCs w:val="26"/>
              </w:rPr>
            </w:pPr>
            <w:r w:rsidRPr="0052712D">
              <w:rPr>
                <w:color w:val="000000"/>
                <w:sz w:val="26"/>
                <w:szCs w:val="26"/>
              </w:rPr>
              <w:t>2e. Hệ thống hiển thị biểu mẫu cập nhật mô tả công việc.</w:t>
            </w:r>
          </w:p>
          <w:p w14:paraId="602EC634" w14:textId="741541FD" w:rsidR="00565A46" w:rsidRPr="0052712D" w:rsidRDefault="00565A46" w:rsidP="00565A46">
            <w:pPr>
              <w:pStyle w:val="NormalWeb"/>
              <w:rPr>
                <w:color w:val="000000"/>
                <w:sz w:val="26"/>
                <w:szCs w:val="26"/>
              </w:rPr>
            </w:pPr>
            <w:r w:rsidRPr="0052712D">
              <w:rPr>
                <w:color w:val="000000"/>
                <w:sz w:val="26"/>
                <w:szCs w:val="26"/>
              </w:rPr>
              <w:t>3e. Người dùng cập nhật mô tả công việc và nhấn nút “Save” để lưu.</w:t>
            </w:r>
          </w:p>
          <w:p w14:paraId="7D76AFE0" w14:textId="21472A5B" w:rsidR="00565A46" w:rsidRPr="0052712D" w:rsidRDefault="00565A46" w:rsidP="00565A46">
            <w:pPr>
              <w:pStyle w:val="NormalWeb"/>
              <w:rPr>
                <w:color w:val="000000"/>
                <w:sz w:val="26"/>
                <w:szCs w:val="26"/>
              </w:rPr>
            </w:pPr>
            <w:r w:rsidRPr="0052712D">
              <w:rPr>
                <w:color w:val="000000"/>
                <w:sz w:val="26"/>
                <w:szCs w:val="26"/>
              </w:rPr>
              <w:t>4</w:t>
            </w:r>
            <w:r w:rsidR="00AB0556" w:rsidRPr="0052712D">
              <w:rPr>
                <w:color w:val="000000"/>
                <w:sz w:val="26"/>
                <w:szCs w:val="26"/>
              </w:rPr>
              <w:t>e</w:t>
            </w:r>
            <w:r w:rsidRPr="0052712D">
              <w:rPr>
                <w:color w:val="000000"/>
                <w:sz w:val="26"/>
                <w:szCs w:val="26"/>
              </w:rPr>
              <w:t>. Hệ thống tiến hành cập nhật mô tả dự án và thông báo cập nhật mô tả công việc thành công.</w:t>
            </w:r>
          </w:p>
          <w:p w14:paraId="276296D2" w14:textId="1366F299" w:rsidR="00565A46" w:rsidRPr="0052712D" w:rsidRDefault="00565A46" w:rsidP="00565A46">
            <w:pPr>
              <w:pStyle w:val="NormalWeb"/>
              <w:spacing w:before="0" w:beforeAutospacing="0" w:after="0" w:afterAutospacing="0" w:line="360" w:lineRule="auto"/>
              <w:jc w:val="both"/>
              <w:textAlignment w:val="baseline"/>
              <w:rPr>
                <w:color w:val="000000"/>
                <w:sz w:val="26"/>
                <w:szCs w:val="26"/>
              </w:rPr>
            </w:pPr>
          </w:p>
        </w:tc>
      </w:tr>
      <w:tr w:rsidR="003772F7" w:rsidRPr="003D0E58" w14:paraId="2C99638C"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9054722"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BA00D7B" w14:textId="77777777" w:rsidR="003772F7" w:rsidRPr="0052712D" w:rsidRDefault="00565A46" w:rsidP="0076634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 xml:space="preserve">Hủy </w:t>
            </w:r>
            <w:r w:rsidR="00AB0556" w:rsidRPr="0052712D">
              <w:rPr>
                <w:rFonts w:ascii="Times New Roman" w:eastAsia="Times New Roman" w:hAnsi="Times New Roman" w:cs="Times New Roman"/>
                <w:b/>
                <w:bCs/>
                <w:kern w:val="0"/>
                <w:sz w:val="26"/>
                <w:szCs w:val="26"/>
                <w14:ligatures w14:val="none"/>
              </w:rPr>
              <w:t>thêm nhãn mới</w:t>
            </w:r>
          </w:p>
          <w:p w14:paraId="02EC609B" w14:textId="4142BD00" w:rsidR="00AB0556" w:rsidRPr="0052712D" w:rsidRDefault="00AB0556" w:rsidP="00AB0556">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3f. Người dùng nhấn nút “Cancel” để hủy thêm nhãn mới.</w:t>
            </w:r>
          </w:p>
          <w:p w14:paraId="5D21F3E6" w14:textId="6695BD76" w:rsidR="00AB0556" w:rsidRPr="0052712D" w:rsidRDefault="00AB0556" w:rsidP="0076634C">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Hủy thêm tệp đính kèm mới</w:t>
            </w:r>
          </w:p>
          <w:p w14:paraId="19B1D11C" w14:textId="30ABC472" w:rsidR="00AB0556" w:rsidRPr="0052712D" w:rsidRDefault="00AB0556" w:rsidP="0076634C">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3g. Người dùng nhấn nút “Cancel” để hủy thêm tệp đính kèm mới</w:t>
            </w:r>
          </w:p>
          <w:p w14:paraId="4A86B34D" w14:textId="1B44F54A" w:rsidR="00AB0556" w:rsidRPr="0052712D" w:rsidRDefault="00AB0556" w:rsidP="0076634C">
            <w:pPr>
              <w:spacing w:after="0" w:line="360" w:lineRule="auto"/>
              <w:jc w:val="both"/>
              <w:rPr>
                <w:rFonts w:ascii="Times New Roman" w:eastAsia="Times New Roman" w:hAnsi="Times New Roman" w:cs="Times New Roman"/>
                <w:kern w:val="0"/>
                <w:sz w:val="26"/>
                <w:szCs w:val="26"/>
                <w14:ligatures w14:val="none"/>
              </w:rPr>
            </w:pPr>
          </w:p>
        </w:tc>
      </w:tr>
      <w:tr w:rsidR="003772F7" w:rsidRPr="003D0E58" w14:paraId="1A246DFF"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8CABC8" w14:textId="77777777" w:rsidR="003772F7" w:rsidRPr="005C7455" w:rsidRDefault="003772F7" w:rsidP="0076634C">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A6DACB" w14:textId="7151F314" w:rsidR="003772F7" w:rsidRPr="002E5EF5" w:rsidRDefault="003772F7" w:rsidP="0076634C">
            <w:pPr>
              <w:pStyle w:val="NormalWeb"/>
              <w:spacing w:before="0" w:beforeAutospacing="0" w:after="0" w:afterAutospacing="0" w:line="360" w:lineRule="auto"/>
              <w:jc w:val="both"/>
            </w:pPr>
          </w:p>
        </w:tc>
      </w:tr>
    </w:tbl>
    <w:p w14:paraId="5416BA34" w14:textId="36CD41A6" w:rsidR="00C33576" w:rsidRPr="00D64684" w:rsidRDefault="002F7994" w:rsidP="00866B6E">
      <w:pPr>
        <w:pStyle w:val="Heading4"/>
        <w:numPr>
          <w:ilvl w:val="2"/>
          <w:numId w:val="10"/>
        </w:numPr>
        <w:ind w:left="357" w:hanging="357"/>
        <w:rPr>
          <w:rFonts w:cs="Times New Roman"/>
          <w:i w:val="0"/>
          <w:iCs w:val="0"/>
        </w:rPr>
      </w:pPr>
      <w:bookmarkStart w:id="232" w:name="_Toc139289716"/>
      <w:bookmarkStart w:id="233" w:name="_Toc154327278"/>
      <w:bookmarkStart w:id="234" w:name="_Toc154412198"/>
      <w:bookmarkStart w:id="235" w:name="_Toc154412244"/>
      <w:r>
        <w:rPr>
          <w:rFonts w:cs="Times New Roman"/>
          <w:i w:val="0"/>
          <w:iCs w:val="0"/>
        </w:rPr>
        <w:t xml:space="preserve"> </w:t>
      </w:r>
      <w:r w:rsidR="00C33576" w:rsidRPr="00D64684">
        <w:rPr>
          <w:rFonts w:cs="Times New Roman"/>
          <w:i w:val="0"/>
          <w:iCs w:val="0"/>
        </w:rPr>
        <w:t>Use case bình luận</w:t>
      </w:r>
    </w:p>
    <w:p w14:paraId="4CA2D9B6" w14:textId="06F16ED7" w:rsidR="002C024E" w:rsidRDefault="002C024E" w:rsidP="002C024E">
      <w:pPr>
        <w:pStyle w:val="Caption"/>
      </w:pPr>
      <w:bookmarkStart w:id="236" w:name="_Toc184661880"/>
      <w:r>
        <w:t xml:space="preserve">Bảng </w:t>
      </w:r>
      <w:r w:rsidR="00AB2FDC">
        <w:fldChar w:fldCharType="begin"/>
      </w:r>
      <w:r w:rsidR="00AB2FDC">
        <w:instrText xml:space="preserve"> SEQ Bảng \* ARABIC </w:instrText>
      </w:r>
      <w:r w:rsidR="00AB2FDC">
        <w:fldChar w:fldCharType="separate"/>
      </w:r>
      <w:r w:rsidR="00AB2FDC">
        <w:rPr>
          <w:noProof/>
        </w:rPr>
        <w:t>19</w:t>
      </w:r>
      <w:r w:rsidR="00AB2FDC">
        <w:fldChar w:fldCharType="end"/>
      </w:r>
      <w:r w:rsidR="008D57F4">
        <w:t>.</w:t>
      </w:r>
      <w:r w:rsidRPr="002C024E">
        <w:t xml:space="preserve"> </w:t>
      </w:r>
      <w:r>
        <w:t xml:space="preserve">Đặc tả Use case </w:t>
      </w:r>
      <w:r>
        <w:rPr>
          <w:rFonts w:cs="Times New Roman"/>
          <w:szCs w:val="26"/>
        </w:rPr>
        <w:t>bình luận</w:t>
      </w:r>
      <w:bookmarkEnd w:id="236"/>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AB0556" w:rsidRPr="003D0E58" w14:paraId="1D2A638C"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F467370"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CC78447" w14:textId="449F4E3A"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- 19</w:t>
            </w:r>
          </w:p>
        </w:tc>
      </w:tr>
      <w:tr w:rsidR="00AB0556" w:rsidRPr="003D0E58" w14:paraId="65431DB8"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9BDD5"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8349BA1" w14:textId="4A64D352"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Bình luận</w:t>
            </w:r>
          </w:p>
        </w:tc>
      </w:tr>
      <w:tr w:rsidR="00AB0556" w:rsidRPr="003D0E58" w14:paraId="4284F43B"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D7F874"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636776" w14:textId="17FAD0A6"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Cho phép người dùng thêm, sửa hoặc xóa bình luận công việc</w:t>
            </w:r>
          </w:p>
        </w:tc>
      </w:tr>
      <w:tr w:rsidR="00AB0556" w:rsidRPr="003D0E58" w14:paraId="7270978E"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19A5786"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1C6C39" w14:textId="77777777"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User</w:t>
            </w:r>
          </w:p>
        </w:tc>
      </w:tr>
      <w:tr w:rsidR="00AB0556" w:rsidRPr="003D0E58" w14:paraId="06A61429"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73078D"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BF5901B" w14:textId="77777777"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AB0556" w:rsidRPr="003D0E58" w14:paraId="46E99460"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600CC9"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D75514" w14:textId="77777777"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p w14:paraId="0EE7ED36" w14:textId="77777777"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lastRenderedPageBreak/>
              <w:t>Người dùng đã tạo, hoặc được thêm vào công việc</w:t>
            </w:r>
          </w:p>
          <w:p w14:paraId="7283D75A" w14:textId="77777777"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đang xem chi tiết công việc</w:t>
            </w:r>
          </w:p>
        </w:tc>
      </w:tr>
      <w:tr w:rsidR="00AB0556" w:rsidRPr="003D0E58" w14:paraId="16F82991"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EE0A4F"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Post-Condition(s)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C0E2D9A" w14:textId="10390B6D" w:rsidR="00AB0556" w:rsidRPr="0052712D" w:rsidRDefault="00AB0556"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Thao tác thêm, sửa hoặc xóa bình luận công việc thành công.</w:t>
            </w:r>
          </w:p>
        </w:tc>
      </w:tr>
      <w:tr w:rsidR="00AB0556" w:rsidRPr="003D0E58" w14:paraId="0BE0AA43"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95F5121"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16E5A2" w14:textId="77777777" w:rsidR="002C024E" w:rsidRPr="0052712D" w:rsidRDefault="002C024E" w:rsidP="00C97C65">
            <w:pPr>
              <w:pStyle w:val="NormalWeb"/>
              <w:spacing w:before="0" w:beforeAutospacing="0" w:after="0" w:afterAutospacing="0" w:line="360" w:lineRule="auto"/>
              <w:jc w:val="both"/>
              <w:textAlignment w:val="baseline"/>
              <w:rPr>
                <w:b/>
                <w:bCs/>
                <w:color w:val="000000"/>
                <w:sz w:val="26"/>
                <w:szCs w:val="26"/>
              </w:rPr>
            </w:pPr>
          </w:p>
          <w:p w14:paraId="68B83454" w14:textId="5FE883D8" w:rsidR="00AB0556" w:rsidRPr="0052712D" w:rsidRDefault="00AB0556" w:rsidP="00C97C65">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Thêm bình luận công việc</w:t>
            </w:r>
          </w:p>
          <w:p w14:paraId="7DBC7672" w14:textId="392C1650"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1. Người dùng chọn chọn vào “Write a comment”.</w:t>
            </w:r>
          </w:p>
          <w:p w14:paraId="4218DDE3" w14:textId="74257F15"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2. Hệ thống hiển thị biểu mẫu bình luận.</w:t>
            </w:r>
          </w:p>
          <w:p w14:paraId="4F052BA6" w14:textId="5C34722D" w:rsidR="00AB0556" w:rsidRPr="0052712D" w:rsidRDefault="00AB0556" w:rsidP="00C97C65">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 xml:space="preserve">3. Người dùng nhập bình luận và </w:t>
            </w:r>
            <w:r w:rsidR="00547700" w:rsidRPr="0052712D">
              <w:rPr>
                <w:color w:val="000000"/>
                <w:sz w:val="26"/>
                <w:szCs w:val="26"/>
              </w:rPr>
              <w:t>nhấn nút “Save” để thêm bình luận.</w:t>
            </w:r>
          </w:p>
          <w:p w14:paraId="14686583" w14:textId="348BFEE2"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4.</w:t>
            </w:r>
            <w:r w:rsidR="00547700" w:rsidRPr="0052712D">
              <w:rPr>
                <w:color w:val="000000"/>
                <w:sz w:val="26"/>
                <w:szCs w:val="26"/>
              </w:rPr>
              <w:t xml:space="preserve"> Hệ thống tiến hành thêm bình luận của người dùng vào danh sách bình luận bên dưới</w:t>
            </w:r>
            <w:r w:rsidRPr="0052712D">
              <w:rPr>
                <w:color w:val="000000"/>
                <w:sz w:val="26"/>
                <w:szCs w:val="26"/>
              </w:rPr>
              <w:t>.</w:t>
            </w:r>
          </w:p>
          <w:p w14:paraId="040AFCC7" w14:textId="16AC926E" w:rsidR="00AB0556" w:rsidRPr="0052712D" w:rsidRDefault="00547700" w:rsidP="00C97C65">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Cập nhật bình luần công việc</w:t>
            </w:r>
          </w:p>
          <w:p w14:paraId="34901BE3" w14:textId="5C2C0143" w:rsidR="00AB0556" w:rsidRPr="0052712D" w:rsidRDefault="00AB0556" w:rsidP="00C97C65">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 xml:space="preserve">1a. Người dùng chọn vào </w:t>
            </w:r>
            <w:r w:rsidR="00547700" w:rsidRPr="0052712D">
              <w:rPr>
                <w:color w:val="000000"/>
                <w:sz w:val="26"/>
                <w:szCs w:val="26"/>
              </w:rPr>
              <w:t>bình luận muốn cập nhật</w:t>
            </w:r>
            <w:r w:rsidRPr="0052712D">
              <w:rPr>
                <w:color w:val="000000"/>
                <w:sz w:val="26"/>
                <w:szCs w:val="26"/>
                <w:lang w:val="en-US"/>
              </w:rPr>
              <w:t xml:space="preserve"> </w:t>
            </w:r>
          </w:p>
          <w:p w14:paraId="178A92C8" w14:textId="4FC92675"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2a. Hệ thống hiển thị </w:t>
            </w:r>
            <w:r w:rsidR="00547700" w:rsidRPr="0052712D">
              <w:rPr>
                <w:color w:val="000000"/>
                <w:sz w:val="26"/>
                <w:szCs w:val="26"/>
              </w:rPr>
              <w:t>biểu mẫu cập nhật bình luận</w:t>
            </w:r>
            <w:r w:rsidRPr="0052712D">
              <w:rPr>
                <w:color w:val="000000"/>
                <w:sz w:val="26"/>
                <w:szCs w:val="26"/>
              </w:rPr>
              <w:t xml:space="preserve"> </w:t>
            </w:r>
          </w:p>
          <w:p w14:paraId="3A2DC8CA" w14:textId="19AA1EEC"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3a. Người dùng </w:t>
            </w:r>
            <w:r w:rsidR="00547700" w:rsidRPr="0052712D">
              <w:rPr>
                <w:color w:val="000000"/>
                <w:sz w:val="26"/>
                <w:szCs w:val="26"/>
              </w:rPr>
              <w:t>cập nhật bình luận và nhấn nút “Save” để cập nhật bình luận</w:t>
            </w:r>
            <w:r w:rsidRPr="0052712D">
              <w:rPr>
                <w:color w:val="000000"/>
                <w:sz w:val="26"/>
                <w:szCs w:val="26"/>
              </w:rPr>
              <w:t>.</w:t>
            </w:r>
          </w:p>
          <w:p w14:paraId="097CC7D3" w14:textId="1FF26346"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4a. Hệ thống tiến hành cập nhật </w:t>
            </w:r>
            <w:r w:rsidR="00547700" w:rsidRPr="0052712D">
              <w:rPr>
                <w:color w:val="000000"/>
                <w:sz w:val="26"/>
                <w:szCs w:val="26"/>
              </w:rPr>
              <w:t>bình luận</w:t>
            </w:r>
            <w:r w:rsidRPr="0052712D">
              <w:rPr>
                <w:color w:val="000000"/>
                <w:sz w:val="26"/>
                <w:szCs w:val="26"/>
              </w:rPr>
              <w:t>.</w:t>
            </w:r>
          </w:p>
          <w:p w14:paraId="130AA659" w14:textId="523C5D4D" w:rsidR="00AB0556" w:rsidRPr="0052712D" w:rsidRDefault="00547700" w:rsidP="00C97C65">
            <w:pPr>
              <w:pStyle w:val="NormalWeb"/>
              <w:spacing w:before="0" w:beforeAutospacing="0" w:after="0" w:afterAutospacing="0" w:line="360" w:lineRule="auto"/>
              <w:jc w:val="both"/>
              <w:textAlignment w:val="baseline"/>
              <w:rPr>
                <w:b/>
                <w:bCs/>
                <w:color w:val="000000"/>
                <w:sz w:val="26"/>
                <w:szCs w:val="26"/>
              </w:rPr>
            </w:pPr>
            <w:r w:rsidRPr="0052712D">
              <w:rPr>
                <w:b/>
                <w:bCs/>
                <w:color w:val="000000"/>
                <w:sz w:val="26"/>
                <w:szCs w:val="26"/>
              </w:rPr>
              <w:t>Xóa bình luận</w:t>
            </w:r>
          </w:p>
          <w:p w14:paraId="1A9C5CC1" w14:textId="00B00F61" w:rsidR="00AB0556" w:rsidRPr="0052712D" w:rsidRDefault="00AB0556" w:rsidP="00C97C65">
            <w:pPr>
              <w:pStyle w:val="NormalWeb"/>
              <w:spacing w:before="0" w:beforeAutospacing="0" w:after="0" w:afterAutospacing="0" w:line="360" w:lineRule="auto"/>
              <w:jc w:val="both"/>
              <w:textAlignment w:val="baseline"/>
              <w:rPr>
                <w:color w:val="000000"/>
                <w:sz w:val="26"/>
                <w:szCs w:val="26"/>
                <w:lang w:val="en-US"/>
              </w:rPr>
            </w:pPr>
            <w:r w:rsidRPr="0052712D">
              <w:rPr>
                <w:color w:val="000000"/>
                <w:sz w:val="26"/>
                <w:szCs w:val="26"/>
              </w:rPr>
              <w:t xml:space="preserve">1b. Người dùng chọn vào </w:t>
            </w:r>
            <w:r w:rsidR="00547700" w:rsidRPr="0052712D">
              <w:rPr>
                <w:color w:val="000000"/>
                <w:sz w:val="26"/>
                <w:szCs w:val="26"/>
              </w:rPr>
              <w:t>nút “…” ở góc trên bên phải bình luận cần xóa</w:t>
            </w:r>
            <w:r w:rsidRPr="0052712D">
              <w:rPr>
                <w:color w:val="000000"/>
                <w:sz w:val="26"/>
                <w:szCs w:val="26"/>
                <w:lang w:val="en-US"/>
              </w:rPr>
              <w:t xml:space="preserve"> </w:t>
            </w:r>
          </w:p>
          <w:p w14:paraId="7B9F2955" w14:textId="44ECCB73"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2b. Hệ thống hiển thị </w:t>
            </w:r>
            <w:r w:rsidR="00547700" w:rsidRPr="0052712D">
              <w:rPr>
                <w:color w:val="000000"/>
                <w:sz w:val="26"/>
                <w:szCs w:val="26"/>
              </w:rPr>
              <w:t>nút “Delete”.</w:t>
            </w:r>
          </w:p>
          <w:p w14:paraId="24019E30" w14:textId="1F712543" w:rsidR="00AB0556" w:rsidRPr="0052712D" w:rsidRDefault="00AB0556" w:rsidP="00C97C65">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3b. Người dùng </w:t>
            </w:r>
            <w:r w:rsidR="00547700" w:rsidRPr="0052712D">
              <w:rPr>
                <w:color w:val="000000"/>
                <w:sz w:val="26"/>
                <w:szCs w:val="26"/>
              </w:rPr>
              <w:t>nhấn nút “Delete” để thực hiện xóa công việc.</w:t>
            </w:r>
          </w:p>
          <w:p w14:paraId="79B2E851" w14:textId="77777777" w:rsidR="00AB0556" w:rsidRPr="0052712D" w:rsidRDefault="00AB0556" w:rsidP="0054770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4b. Hệ thống tiến hành </w:t>
            </w:r>
            <w:r w:rsidR="00547700" w:rsidRPr="0052712D">
              <w:rPr>
                <w:color w:val="000000"/>
                <w:sz w:val="26"/>
                <w:szCs w:val="26"/>
              </w:rPr>
              <w:t>xóa bình luận và thông báo xóa bình luận thành công</w:t>
            </w:r>
            <w:r w:rsidRPr="0052712D">
              <w:rPr>
                <w:color w:val="000000"/>
                <w:sz w:val="26"/>
                <w:szCs w:val="26"/>
              </w:rPr>
              <w:t>.</w:t>
            </w:r>
          </w:p>
          <w:p w14:paraId="4F6FB788" w14:textId="40CF6A75" w:rsidR="002C024E" w:rsidRPr="0052712D" w:rsidRDefault="002C024E" w:rsidP="00547700">
            <w:pPr>
              <w:pStyle w:val="NormalWeb"/>
              <w:spacing w:before="0" w:beforeAutospacing="0" w:after="0" w:afterAutospacing="0" w:line="360" w:lineRule="auto"/>
              <w:jc w:val="both"/>
              <w:textAlignment w:val="baseline"/>
              <w:rPr>
                <w:color w:val="000000"/>
                <w:sz w:val="26"/>
                <w:szCs w:val="26"/>
              </w:rPr>
            </w:pPr>
          </w:p>
        </w:tc>
      </w:tr>
      <w:tr w:rsidR="00AB0556" w:rsidRPr="003D0E58" w14:paraId="78507DE0"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F07540"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7CEF8D5" w14:textId="67E8E10E" w:rsidR="00AB0556" w:rsidRPr="0052712D" w:rsidRDefault="00AB0556" w:rsidP="00C97C65">
            <w:pPr>
              <w:spacing w:after="0" w:line="360" w:lineRule="auto"/>
              <w:jc w:val="both"/>
              <w:rPr>
                <w:rFonts w:ascii="Times New Roman" w:eastAsia="Times New Roman" w:hAnsi="Times New Roman" w:cs="Times New Roman"/>
                <w:b/>
                <w:bCs/>
                <w:kern w:val="0"/>
                <w:sz w:val="26"/>
                <w:szCs w:val="26"/>
                <w14:ligatures w14:val="none"/>
              </w:rPr>
            </w:pPr>
            <w:r w:rsidRPr="0052712D">
              <w:rPr>
                <w:rFonts w:ascii="Times New Roman" w:eastAsia="Times New Roman" w:hAnsi="Times New Roman" w:cs="Times New Roman"/>
                <w:b/>
                <w:bCs/>
                <w:kern w:val="0"/>
                <w:sz w:val="26"/>
                <w:szCs w:val="26"/>
                <w14:ligatures w14:val="none"/>
              </w:rPr>
              <w:t>Hủy thêm</w:t>
            </w:r>
            <w:r w:rsidR="00547700" w:rsidRPr="0052712D">
              <w:rPr>
                <w:rFonts w:ascii="Times New Roman" w:eastAsia="Times New Roman" w:hAnsi="Times New Roman" w:cs="Times New Roman"/>
                <w:b/>
                <w:bCs/>
                <w:kern w:val="0"/>
                <w:sz w:val="26"/>
                <w:szCs w:val="26"/>
                <w14:ligatures w14:val="none"/>
              </w:rPr>
              <w:t xml:space="preserve"> hoặc sửa bình luận công việc</w:t>
            </w:r>
          </w:p>
          <w:p w14:paraId="5E9AEBAF" w14:textId="1CF8A441" w:rsidR="00AB0556" w:rsidRPr="0052712D" w:rsidRDefault="00AB0556" w:rsidP="00547700">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3</w:t>
            </w:r>
            <w:r w:rsidR="00547700" w:rsidRPr="0052712D">
              <w:rPr>
                <w:color w:val="000000"/>
                <w:sz w:val="26"/>
                <w:szCs w:val="26"/>
              </w:rPr>
              <w:t>c</w:t>
            </w:r>
            <w:r w:rsidRPr="0052712D">
              <w:rPr>
                <w:color w:val="000000"/>
                <w:sz w:val="26"/>
                <w:szCs w:val="26"/>
              </w:rPr>
              <w:t xml:space="preserve">. Người dùng nhấn nút “Cancel” để hủy </w:t>
            </w:r>
            <w:r w:rsidR="00547700" w:rsidRPr="0052712D">
              <w:rPr>
                <w:color w:val="000000"/>
                <w:sz w:val="26"/>
                <w:szCs w:val="26"/>
              </w:rPr>
              <w:t>thêm/cập nhật bình luận công việc</w:t>
            </w:r>
            <w:r w:rsidRPr="0052712D">
              <w:rPr>
                <w:color w:val="000000"/>
                <w:sz w:val="26"/>
                <w:szCs w:val="26"/>
              </w:rPr>
              <w:t>.</w:t>
            </w:r>
          </w:p>
        </w:tc>
      </w:tr>
      <w:tr w:rsidR="00AB0556" w:rsidRPr="003D0E58" w14:paraId="7BEE8192" w14:textId="77777777" w:rsidTr="4C8B44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F9F8C7" w14:textId="77777777" w:rsidR="00AB0556" w:rsidRPr="005C7455" w:rsidRDefault="00AB0556"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Exception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C9D49F" w14:textId="77777777" w:rsidR="00AB0556" w:rsidRPr="0052712D" w:rsidRDefault="00AB0556" w:rsidP="00C97C65">
            <w:pPr>
              <w:pStyle w:val="NormalWeb"/>
              <w:spacing w:before="0" w:beforeAutospacing="0" w:after="0" w:afterAutospacing="0" w:line="360" w:lineRule="auto"/>
              <w:jc w:val="both"/>
              <w:rPr>
                <w:sz w:val="26"/>
                <w:szCs w:val="26"/>
              </w:rPr>
            </w:pPr>
          </w:p>
        </w:tc>
      </w:tr>
    </w:tbl>
    <w:p w14:paraId="15F5ED1E" w14:textId="7B5C56B1" w:rsidR="00C33576"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C33576" w:rsidRPr="00D64684">
        <w:rPr>
          <w:rFonts w:cs="Times New Roman"/>
          <w:i w:val="0"/>
          <w:iCs w:val="0"/>
          <w:szCs w:val="26"/>
        </w:rPr>
        <w:t>Use case Admin</w:t>
      </w:r>
    </w:p>
    <w:p w14:paraId="58C901B0" w14:textId="027EAFD0" w:rsidR="4C8B4471" w:rsidRDefault="4C8B4471" w:rsidP="4C8B4471"/>
    <w:p w14:paraId="58E32579" w14:textId="30B9A75B" w:rsidR="00A62088" w:rsidRPr="009826CC" w:rsidRDefault="00A62088" w:rsidP="00A62088">
      <w:pPr>
        <w:pStyle w:val="onvn"/>
        <w:ind w:firstLine="0"/>
        <w:rPr>
          <w:szCs w:val="26"/>
        </w:rPr>
      </w:pPr>
      <w:r w:rsidRPr="00A62088">
        <w:rPr>
          <w:noProof/>
          <w:szCs w:val="26"/>
        </w:rPr>
        <w:drawing>
          <wp:inline distT="0" distB="0" distL="0" distR="0" wp14:anchorId="5D560F78" wp14:editId="5D869982">
            <wp:extent cx="5760720" cy="3500755"/>
            <wp:effectExtent l="0" t="0" r="0" b="4445"/>
            <wp:docPr id="188946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6046" name=""/>
                    <pic:cNvPicPr/>
                  </pic:nvPicPr>
                  <pic:blipFill>
                    <a:blip r:embed="rId35"/>
                    <a:stretch>
                      <a:fillRect/>
                    </a:stretch>
                  </pic:blipFill>
                  <pic:spPr>
                    <a:xfrm>
                      <a:off x="0" y="0"/>
                      <a:ext cx="5760720" cy="3500755"/>
                    </a:xfrm>
                    <a:prstGeom prst="rect">
                      <a:avLst/>
                    </a:prstGeom>
                  </pic:spPr>
                </pic:pic>
              </a:graphicData>
            </a:graphic>
          </wp:inline>
        </w:drawing>
      </w:r>
    </w:p>
    <w:p w14:paraId="0E9F74CD" w14:textId="6BAD41D4" w:rsidR="003C491F" w:rsidRDefault="003C491F" w:rsidP="003C491F">
      <w:pPr>
        <w:pStyle w:val="Caption"/>
        <w:keepNext/>
      </w:pPr>
      <w:bookmarkStart w:id="237" w:name="_Toc184671453"/>
      <w:r>
        <w:t xml:space="preserve">Hình </w:t>
      </w:r>
      <w:r w:rsidR="00ED5321">
        <w:fldChar w:fldCharType="begin"/>
      </w:r>
      <w:r w:rsidR="00ED5321">
        <w:instrText xml:space="preserve"> SEQ Hình \* ARABIC </w:instrText>
      </w:r>
      <w:r w:rsidR="00ED5321">
        <w:fldChar w:fldCharType="separate"/>
      </w:r>
      <w:r w:rsidR="00ED5321">
        <w:rPr>
          <w:noProof/>
        </w:rPr>
        <w:t>13</w:t>
      </w:r>
      <w:r w:rsidR="00ED5321">
        <w:fldChar w:fldCharType="end"/>
      </w:r>
      <w:r w:rsidR="00007133">
        <w:t>.</w:t>
      </w:r>
      <w:r w:rsidRPr="003C491F">
        <w:rPr>
          <w:rFonts w:cs="Times New Roman"/>
          <w:szCs w:val="26"/>
        </w:rPr>
        <w:t xml:space="preserve"> </w:t>
      </w:r>
      <w:r w:rsidRPr="009826CC">
        <w:rPr>
          <w:rFonts w:cs="Times New Roman"/>
          <w:szCs w:val="26"/>
        </w:rPr>
        <w:t>Lược đồ Use Case</w:t>
      </w:r>
      <w:r>
        <w:rPr>
          <w:rFonts w:cs="Times New Roman"/>
          <w:szCs w:val="26"/>
        </w:rPr>
        <w:t xml:space="preserve"> Admin</w:t>
      </w:r>
      <w:bookmarkEnd w:id="237"/>
    </w:p>
    <w:p w14:paraId="23BAC956" w14:textId="2076B8E4" w:rsidR="00A62088"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A62088" w:rsidRPr="00D64684">
        <w:rPr>
          <w:rFonts w:cs="Times New Roman"/>
          <w:i w:val="0"/>
          <w:iCs w:val="0"/>
          <w:szCs w:val="26"/>
        </w:rPr>
        <w:t>Use case quản lý người dùng</w:t>
      </w:r>
    </w:p>
    <w:p w14:paraId="4D1DE219" w14:textId="218B6B4F" w:rsidR="00A62088" w:rsidRDefault="00A62088" w:rsidP="00A62088">
      <w:pPr>
        <w:rPr>
          <w:lang w:val="en-GB"/>
        </w:rPr>
      </w:pPr>
      <w:r w:rsidRPr="00A62088">
        <w:rPr>
          <w:noProof/>
          <w:lang w:val="en-GB"/>
        </w:rPr>
        <w:drawing>
          <wp:inline distT="0" distB="0" distL="0" distR="0" wp14:anchorId="7CA069D9" wp14:editId="03950A08">
            <wp:extent cx="5760720" cy="2655570"/>
            <wp:effectExtent l="0" t="0" r="0" b="0"/>
            <wp:docPr id="91683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37362" name=""/>
                    <pic:cNvPicPr/>
                  </pic:nvPicPr>
                  <pic:blipFill>
                    <a:blip r:embed="rId36"/>
                    <a:stretch>
                      <a:fillRect/>
                    </a:stretch>
                  </pic:blipFill>
                  <pic:spPr>
                    <a:xfrm>
                      <a:off x="0" y="0"/>
                      <a:ext cx="5760720" cy="2655570"/>
                    </a:xfrm>
                    <a:prstGeom prst="rect">
                      <a:avLst/>
                    </a:prstGeom>
                  </pic:spPr>
                </pic:pic>
              </a:graphicData>
            </a:graphic>
          </wp:inline>
        </w:drawing>
      </w:r>
    </w:p>
    <w:p w14:paraId="7E98A10D" w14:textId="3B67E46C" w:rsidR="003C491F" w:rsidRPr="003C491F" w:rsidRDefault="003C491F" w:rsidP="003C491F">
      <w:pPr>
        <w:pStyle w:val="Caption"/>
        <w:rPr>
          <w:rFonts w:cs="Times New Roman"/>
        </w:rPr>
      </w:pPr>
      <w:bookmarkStart w:id="238" w:name="_Toc184671454"/>
      <w:r>
        <w:t xml:space="preserve">Hình </w:t>
      </w:r>
      <w:r w:rsidR="00ED5321">
        <w:fldChar w:fldCharType="begin"/>
      </w:r>
      <w:r w:rsidR="00ED5321">
        <w:instrText xml:space="preserve"> SEQ Hình \* ARABIC </w:instrText>
      </w:r>
      <w:r w:rsidR="00ED5321">
        <w:fldChar w:fldCharType="separate"/>
      </w:r>
      <w:r w:rsidR="00ED5321">
        <w:rPr>
          <w:noProof/>
        </w:rPr>
        <w:t>14</w:t>
      </w:r>
      <w:r w:rsidR="00ED5321">
        <w:fldChar w:fldCharType="end"/>
      </w:r>
      <w:r w:rsidR="00007133">
        <w:t>.</w:t>
      </w:r>
      <w:r w:rsidRPr="003C491F">
        <w:rPr>
          <w:rFonts w:cs="Times New Roman"/>
        </w:rPr>
        <w:t xml:space="preserve"> </w:t>
      </w:r>
      <w:r w:rsidRPr="71FE6C78">
        <w:rPr>
          <w:rFonts w:cs="Times New Roman"/>
        </w:rPr>
        <w:t xml:space="preserve">Lược đồ Use Case </w:t>
      </w:r>
      <w:r w:rsidR="00D64B2F">
        <w:rPr>
          <w:rFonts w:cs="Times New Roman"/>
        </w:rPr>
        <w:t>quản lý người dùng</w:t>
      </w:r>
      <w:bookmarkEnd w:id="238"/>
      <w:r>
        <w:br w:type="page"/>
      </w:r>
    </w:p>
    <w:p w14:paraId="2BA601BD" w14:textId="77777777" w:rsidR="71FE6C78" w:rsidRDefault="71FE6C78" w:rsidP="71FE6C78"/>
    <w:p w14:paraId="267E704C" w14:textId="0490BE47" w:rsidR="00A469EB" w:rsidRPr="003C491F" w:rsidRDefault="00A469EB" w:rsidP="003C491F">
      <w:pPr>
        <w:pStyle w:val="Caption"/>
        <w:keepNext/>
        <w:rPr>
          <w:rFonts w:cs="Times New Roman"/>
        </w:rPr>
      </w:pPr>
      <w:bookmarkStart w:id="239" w:name="_Toc184661881"/>
      <w:r>
        <w:t xml:space="preserve">Bảng </w:t>
      </w:r>
      <w:r w:rsidR="00AB2FDC">
        <w:fldChar w:fldCharType="begin"/>
      </w:r>
      <w:r w:rsidR="00AB2FDC">
        <w:instrText xml:space="preserve"> SEQ Bảng \* ARABIC </w:instrText>
      </w:r>
      <w:r w:rsidR="00AB2FDC">
        <w:fldChar w:fldCharType="separate"/>
      </w:r>
      <w:r w:rsidR="00AB2FDC">
        <w:rPr>
          <w:noProof/>
        </w:rPr>
        <w:t>20</w:t>
      </w:r>
      <w:r w:rsidR="00AB2FDC">
        <w:fldChar w:fldCharType="end"/>
      </w:r>
      <w:r w:rsidR="00EB108B">
        <w:t>.</w:t>
      </w:r>
      <w:r w:rsidRPr="00A469EB">
        <w:t xml:space="preserve"> </w:t>
      </w:r>
      <w:r>
        <w:t xml:space="preserve">Đặc tả Use case </w:t>
      </w:r>
      <w:r w:rsidRPr="71FE6C78">
        <w:rPr>
          <w:rFonts w:cs="Times New Roman"/>
        </w:rPr>
        <w:t>quản lý người dùng</w:t>
      </w:r>
      <w:bookmarkEnd w:id="239"/>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A62088" w:rsidRPr="003D0E58" w14:paraId="0D594B28"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791D54"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66F888" w14:textId="7E034339" w:rsidR="00A62088" w:rsidRPr="0052712D" w:rsidRDefault="00A62088"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- 20</w:t>
            </w:r>
          </w:p>
        </w:tc>
      </w:tr>
      <w:tr w:rsidR="00A62088" w:rsidRPr="003D0E58" w14:paraId="0EB03DEF"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5A4F787"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B8C026" w14:textId="08AD3AB2" w:rsidR="00A62088" w:rsidRPr="0052712D" w:rsidRDefault="00A62088"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Quản lý người dùng</w:t>
            </w:r>
          </w:p>
        </w:tc>
      </w:tr>
      <w:tr w:rsidR="00A62088" w:rsidRPr="003D0E58" w14:paraId="142948B8"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44C248"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DE106F" w14:textId="295C8C05" w:rsidR="00A62088" w:rsidRPr="0052712D" w:rsidRDefault="292A3AB9" w:rsidP="71FE6C78">
            <w:pPr>
              <w:spacing w:after="0" w:line="360" w:lineRule="auto"/>
              <w:jc w:val="both"/>
              <w:rPr>
                <w:rFonts w:ascii="Times New Roman" w:hAnsi="Times New Roman" w:cs="Times New Roman"/>
                <w:color w:val="000000" w:themeColor="text1"/>
                <w:kern w:val="0"/>
                <w:sz w:val="26"/>
                <w:szCs w:val="26"/>
                <w14:ligatures w14:val="none"/>
              </w:rPr>
            </w:pPr>
            <w:r w:rsidRPr="0052712D">
              <w:rPr>
                <w:rFonts w:ascii="Times New Roman" w:hAnsi="Times New Roman" w:cs="Times New Roman"/>
                <w:color w:val="000000" w:themeColor="text1"/>
                <w:sz w:val="26"/>
                <w:szCs w:val="26"/>
              </w:rPr>
              <w:t xml:space="preserve">Cho phép </w:t>
            </w:r>
            <w:r w:rsidR="77CC4A11" w:rsidRPr="0052712D">
              <w:rPr>
                <w:rFonts w:ascii="Times New Roman" w:hAnsi="Times New Roman" w:cs="Times New Roman"/>
                <w:color w:val="000000" w:themeColor="text1"/>
                <w:sz w:val="26"/>
                <w:szCs w:val="26"/>
              </w:rPr>
              <w:t>quản trị viên quản lý người dùng</w:t>
            </w:r>
          </w:p>
        </w:tc>
      </w:tr>
      <w:tr w:rsidR="00A62088" w:rsidRPr="003D0E58" w14:paraId="25641F18"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ED77EE2"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C2B54E0" w14:textId="2AD50118" w:rsidR="00A62088" w:rsidRPr="0052712D" w:rsidRDefault="00A62088"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Admin</w:t>
            </w:r>
          </w:p>
        </w:tc>
      </w:tr>
      <w:tr w:rsidR="00A62088" w:rsidRPr="003D0E58" w14:paraId="7A61E505"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D09B02B"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B809EF" w14:textId="77777777" w:rsidR="00A62088" w:rsidRPr="0052712D" w:rsidRDefault="00A62088"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A62088" w:rsidRPr="003D0E58" w14:paraId="7CDA90AB"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89BF0CC"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BEE816" w14:textId="706FEB30" w:rsidR="00A62088" w:rsidRPr="0052712D" w:rsidRDefault="00A62088"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tc>
      </w:tr>
      <w:tr w:rsidR="00A62088" w:rsidRPr="003D0E58" w14:paraId="6C6F56EA"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7ECF9EA"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3C6159" w14:textId="30FAC4F3" w:rsidR="00A62088" w:rsidRPr="0052712D" w:rsidRDefault="292A3AB9" w:rsidP="00C97C65">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 xml:space="preserve">Thao tác </w:t>
            </w:r>
            <w:r w:rsidR="40F5ECEF" w:rsidRPr="0052712D">
              <w:rPr>
                <w:rFonts w:ascii="Times New Roman" w:eastAsia="Times New Roman" w:hAnsi="Times New Roman" w:cs="Times New Roman"/>
                <w:kern w:val="0"/>
                <w:sz w:val="26"/>
                <w:szCs w:val="26"/>
                <w14:ligatures w14:val="none"/>
              </w:rPr>
              <w:t>quản lý người dùng</w:t>
            </w:r>
            <w:r w:rsidRPr="0052712D">
              <w:rPr>
                <w:rFonts w:ascii="Times New Roman" w:eastAsia="Times New Roman" w:hAnsi="Times New Roman" w:cs="Times New Roman"/>
                <w:kern w:val="0"/>
                <w:sz w:val="26"/>
                <w:szCs w:val="26"/>
                <w14:ligatures w14:val="none"/>
              </w:rPr>
              <w:t xml:space="preserve"> thành công.</w:t>
            </w:r>
          </w:p>
        </w:tc>
      </w:tr>
      <w:tr w:rsidR="00A62088" w:rsidRPr="003D0E58" w14:paraId="6924FEA1"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664912"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014309" w14:textId="298FC01C" w:rsidR="661BBBEE" w:rsidRPr="0052712D" w:rsidRDefault="661BBBEE" w:rsidP="71FE6C78">
            <w:pPr>
              <w:pStyle w:val="NormalWeb"/>
              <w:spacing w:before="0" w:beforeAutospacing="0" w:after="0" w:afterAutospacing="0" w:line="360" w:lineRule="auto"/>
              <w:jc w:val="both"/>
              <w:rPr>
                <w:sz w:val="26"/>
                <w:szCs w:val="26"/>
              </w:rPr>
            </w:pPr>
            <w:r w:rsidRPr="0052712D">
              <w:rPr>
                <w:b/>
                <w:bCs/>
                <w:color w:val="000000" w:themeColor="text1"/>
                <w:sz w:val="26"/>
                <w:szCs w:val="26"/>
              </w:rPr>
              <w:t>Xem danh sách người dùng</w:t>
            </w:r>
          </w:p>
          <w:p w14:paraId="3962911C" w14:textId="5F79780F" w:rsidR="00A62088" w:rsidRPr="0052712D" w:rsidRDefault="292A3AB9" w:rsidP="71FE6C78">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 xml:space="preserve">1. </w:t>
            </w:r>
            <w:r w:rsidR="337D9E35" w:rsidRPr="0052712D">
              <w:rPr>
                <w:color w:val="000000" w:themeColor="text1"/>
                <w:sz w:val="26"/>
                <w:szCs w:val="26"/>
              </w:rPr>
              <w:t>Quản trị viên</w:t>
            </w:r>
            <w:r w:rsidRPr="0052712D">
              <w:rPr>
                <w:color w:val="000000" w:themeColor="text1"/>
                <w:sz w:val="26"/>
                <w:szCs w:val="26"/>
              </w:rPr>
              <w:t xml:space="preserve"> </w:t>
            </w:r>
            <w:r w:rsidR="36A39E8C" w:rsidRPr="0052712D">
              <w:rPr>
                <w:color w:val="000000" w:themeColor="text1"/>
                <w:sz w:val="26"/>
                <w:szCs w:val="26"/>
              </w:rPr>
              <w:t>truy cập vào trang chủ hệ thống và chọn mục “Users” để xem thông tin các người dùng</w:t>
            </w:r>
            <w:r w:rsidRPr="0052712D">
              <w:rPr>
                <w:color w:val="000000" w:themeColor="text1"/>
                <w:sz w:val="26"/>
                <w:szCs w:val="26"/>
              </w:rPr>
              <w:t>.</w:t>
            </w:r>
          </w:p>
          <w:p w14:paraId="70E4EB91" w14:textId="1F940E2D" w:rsidR="292A3AB9" w:rsidRPr="0052712D" w:rsidRDefault="292A3AB9" w:rsidP="71FE6C78">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2. Hệ thống hiển thị </w:t>
            </w:r>
            <w:r w:rsidR="2587DF54" w:rsidRPr="0052712D">
              <w:rPr>
                <w:color w:val="000000" w:themeColor="text1"/>
                <w:sz w:val="26"/>
                <w:szCs w:val="26"/>
              </w:rPr>
              <w:t>danh sách người dùng</w:t>
            </w:r>
            <w:r w:rsidRPr="0052712D">
              <w:rPr>
                <w:color w:val="000000" w:themeColor="text1"/>
                <w:sz w:val="26"/>
                <w:szCs w:val="26"/>
              </w:rPr>
              <w:t>.</w:t>
            </w:r>
          </w:p>
          <w:p w14:paraId="63E79EC5" w14:textId="3E85E8F3" w:rsidR="71FE6C78" w:rsidRPr="0052712D" w:rsidRDefault="7503BB87" w:rsidP="71FE6C78">
            <w:pPr>
              <w:pStyle w:val="NormalWeb"/>
              <w:spacing w:before="0" w:beforeAutospacing="0" w:after="0" w:afterAutospacing="0" w:line="360" w:lineRule="auto"/>
              <w:jc w:val="both"/>
              <w:rPr>
                <w:b/>
                <w:color w:val="000000" w:themeColor="text1"/>
                <w:sz w:val="26"/>
                <w:szCs w:val="26"/>
              </w:rPr>
            </w:pPr>
            <w:r w:rsidRPr="0052712D">
              <w:rPr>
                <w:b/>
                <w:color w:val="000000" w:themeColor="text1"/>
                <w:sz w:val="26"/>
                <w:szCs w:val="26"/>
              </w:rPr>
              <w:t>Đặt lại mật khẩu cho người dùng</w:t>
            </w:r>
          </w:p>
          <w:p w14:paraId="794107BA" w14:textId="2B4A7CB3" w:rsidR="00A62088" w:rsidRPr="0052712D" w:rsidRDefault="292A3AB9" w:rsidP="00C97C65">
            <w:pPr>
              <w:pStyle w:val="NormalWeb"/>
              <w:spacing w:before="0" w:beforeAutospacing="0" w:after="0" w:afterAutospacing="0" w:line="360" w:lineRule="auto"/>
              <w:jc w:val="both"/>
              <w:textAlignment w:val="baseline"/>
              <w:rPr>
                <w:color w:val="000000"/>
                <w:sz w:val="26"/>
                <w:szCs w:val="26"/>
                <w:lang w:val="en-US"/>
              </w:rPr>
            </w:pPr>
            <w:r w:rsidRPr="0052712D">
              <w:rPr>
                <w:color w:val="000000" w:themeColor="text1"/>
                <w:sz w:val="26"/>
                <w:szCs w:val="26"/>
              </w:rPr>
              <w:t xml:space="preserve">3. </w:t>
            </w:r>
            <w:r w:rsidR="7634F329" w:rsidRPr="0052712D">
              <w:rPr>
                <w:color w:val="000000" w:themeColor="text1"/>
                <w:sz w:val="26"/>
                <w:szCs w:val="26"/>
              </w:rPr>
              <w:t xml:space="preserve">Quản trị viên truy cập vào mục “ACTIVE ACCOUNTS” </w:t>
            </w:r>
            <w:r w:rsidR="39DE0954" w:rsidRPr="0052712D">
              <w:rPr>
                <w:color w:val="000000" w:themeColor="text1"/>
                <w:sz w:val="26"/>
                <w:szCs w:val="26"/>
              </w:rPr>
              <w:t>để xem danh sách người dùng đang hoạt động</w:t>
            </w:r>
            <w:r w:rsidRPr="0052712D">
              <w:rPr>
                <w:color w:val="000000" w:themeColor="text1"/>
                <w:sz w:val="26"/>
                <w:szCs w:val="26"/>
              </w:rPr>
              <w:t>.</w:t>
            </w:r>
          </w:p>
          <w:p w14:paraId="4ED25B09" w14:textId="0547380F" w:rsidR="00A62088" w:rsidRPr="0052712D" w:rsidRDefault="292A3AB9" w:rsidP="00C97C65">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 xml:space="preserve">4. Hệ thống </w:t>
            </w:r>
            <w:r w:rsidR="52F1FA4B" w:rsidRPr="0052712D">
              <w:rPr>
                <w:color w:val="000000" w:themeColor="text1"/>
                <w:sz w:val="26"/>
                <w:szCs w:val="26"/>
              </w:rPr>
              <w:t>hiển thị danh sách người dùng đang hoạt động</w:t>
            </w:r>
            <w:r w:rsidRPr="0052712D">
              <w:rPr>
                <w:color w:val="000000" w:themeColor="text1"/>
                <w:sz w:val="26"/>
                <w:szCs w:val="26"/>
              </w:rPr>
              <w:t>.</w:t>
            </w:r>
          </w:p>
          <w:p w14:paraId="06AC7288" w14:textId="2CFBB810" w:rsidR="05B6B81B" w:rsidRPr="0052712D" w:rsidRDefault="05B6B81B" w:rsidP="7A5BE193">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5. Quản trị viên nhấn chọn nút </w:t>
            </w:r>
            <w:r w:rsidRPr="0052712D">
              <w:rPr>
                <w:noProof/>
                <w:sz w:val="26"/>
                <w:szCs w:val="26"/>
              </w:rPr>
              <w:drawing>
                <wp:inline distT="0" distB="0" distL="0" distR="0" wp14:anchorId="63B8C97A" wp14:editId="38AD80F4">
                  <wp:extent cx="181032" cy="227343"/>
                  <wp:effectExtent l="0" t="0" r="0" b="0"/>
                  <wp:docPr id="2060815051" name="Picture 206081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81032" cy="227343"/>
                          </a:xfrm>
                          <a:prstGeom prst="rect">
                            <a:avLst/>
                          </a:prstGeom>
                        </pic:spPr>
                      </pic:pic>
                    </a:graphicData>
                  </a:graphic>
                </wp:inline>
              </w:drawing>
            </w:r>
            <w:r w:rsidR="790EAE91" w:rsidRPr="0052712D">
              <w:rPr>
                <w:color w:val="000000" w:themeColor="text1"/>
                <w:sz w:val="26"/>
                <w:szCs w:val="26"/>
              </w:rPr>
              <w:t xml:space="preserve"> ở bên phải người dùng cần thao tác.</w:t>
            </w:r>
          </w:p>
          <w:p w14:paraId="066A0F10" w14:textId="716D7904" w:rsidR="790EAE91" w:rsidRPr="0052712D" w:rsidRDefault="790EAE91" w:rsidP="79223A0D">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6. Hệ thống hiển thị danh sách các thao tác làm với tài khoản người dùng.</w:t>
            </w:r>
          </w:p>
          <w:p w14:paraId="7B08BBA3" w14:textId="3A05EAAE" w:rsidR="790EAE91" w:rsidRPr="0052712D" w:rsidRDefault="790EAE91" w:rsidP="45945818">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7. Quản trị viên chọn “Reset Password” để tiến hành đặt lại mật khẩu cho người dùng.</w:t>
            </w:r>
          </w:p>
          <w:p w14:paraId="51D485DA" w14:textId="228C4E2C" w:rsidR="3A90DF67" w:rsidRPr="0052712D" w:rsidRDefault="3A90DF67" w:rsidP="0D867E9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8. Hệ thống tạo mật khẩu mới, gửi về mail người dùng và thông báo đặt lại mật khẩu thành công.</w:t>
            </w:r>
          </w:p>
          <w:p w14:paraId="4718D6A4" w14:textId="2A57DDAD" w:rsidR="3A90DF67" w:rsidRPr="0052712D" w:rsidRDefault="3A90DF67" w:rsidP="14564279">
            <w:pPr>
              <w:pStyle w:val="NormalWeb"/>
              <w:spacing w:before="0" w:beforeAutospacing="0" w:after="0" w:afterAutospacing="0" w:line="360" w:lineRule="auto"/>
              <w:jc w:val="both"/>
              <w:rPr>
                <w:sz w:val="26"/>
                <w:szCs w:val="26"/>
              </w:rPr>
            </w:pPr>
            <w:r w:rsidRPr="0052712D">
              <w:rPr>
                <w:b/>
                <w:bCs/>
                <w:color w:val="000000" w:themeColor="text1"/>
                <w:sz w:val="26"/>
                <w:szCs w:val="26"/>
              </w:rPr>
              <w:t>Xóa người dùng</w:t>
            </w:r>
          </w:p>
          <w:p w14:paraId="430BE46C" w14:textId="0B64F429" w:rsidR="7C32DB02" w:rsidRPr="0052712D" w:rsidRDefault="6676B5B4" w:rsidP="7C32DB0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lastRenderedPageBreak/>
              <w:t>7a. Quản trị viên chọn “Delete ” để tiến hành xóa người dùng.</w:t>
            </w:r>
          </w:p>
          <w:p w14:paraId="112E625A" w14:textId="01F232D5" w:rsidR="7C9F976A" w:rsidRPr="0052712D" w:rsidRDefault="6676B5B4" w:rsidP="7C9F976A">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8a. Hệ thống tiến hành xóa người dùng và thông báo xóa người dùng thành công.</w:t>
            </w:r>
          </w:p>
          <w:p w14:paraId="1E0D0485" w14:textId="0F3371AF" w:rsidR="467CB0AA" w:rsidRPr="0052712D" w:rsidRDefault="467CB0AA" w:rsidP="467CB0AA">
            <w:pPr>
              <w:pStyle w:val="NormalWeb"/>
              <w:spacing w:before="0" w:beforeAutospacing="0" w:after="0" w:afterAutospacing="0" w:line="360" w:lineRule="auto"/>
              <w:jc w:val="both"/>
              <w:rPr>
                <w:color w:val="000000" w:themeColor="text1"/>
                <w:sz w:val="26"/>
                <w:szCs w:val="26"/>
              </w:rPr>
            </w:pPr>
          </w:p>
          <w:p w14:paraId="48746F97" w14:textId="54074799" w:rsidR="467CB0AA" w:rsidRPr="0052712D" w:rsidRDefault="467CB0AA" w:rsidP="467CB0AA">
            <w:pPr>
              <w:pStyle w:val="NormalWeb"/>
              <w:spacing w:before="0" w:beforeAutospacing="0" w:after="0" w:afterAutospacing="0" w:line="360" w:lineRule="auto"/>
              <w:jc w:val="both"/>
              <w:rPr>
                <w:color w:val="000000" w:themeColor="text1"/>
                <w:sz w:val="26"/>
                <w:szCs w:val="26"/>
              </w:rPr>
            </w:pPr>
          </w:p>
          <w:p w14:paraId="1EB8179A" w14:textId="3D528B5D" w:rsidR="6676B5B4" w:rsidRPr="0052712D" w:rsidRDefault="6676B5B4" w:rsidP="467CB0AA">
            <w:pPr>
              <w:pStyle w:val="NormalWeb"/>
              <w:spacing w:before="0" w:beforeAutospacing="0" w:after="0" w:afterAutospacing="0" w:line="360" w:lineRule="auto"/>
              <w:jc w:val="both"/>
              <w:rPr>
                <w:b/>
                <w:bCs/>
                <w:color w:val="000000" w:themeColor="text1"/>
                <w:sz w:val="26"/>
                <w:szCs w:val="26"/>
              </w:rPr>
            </w:pPr>
            <w:r w:rsidRPr="0052712D">
              <w:rPr>
                <w:b/>
                <w:bCs/>
                <w:color w:val="000000" w:themeColor="text1"/>
                <w:sz w:val="26"/>
                <w:szCs w:val="26"/>
              </w:rPr>
              <w:t>Khôi phục người dùng</w:t>
            </w:r>
          </w:p>
          <w:p w14:paraId="23D8932B" w14:textId="0CEB7507" w:rsidR="00A62088" w:rsidRPr="0052712D" w:rsidRDefault="33620E58" w:rsidP="00C97C65">
            <w:pPr>
              <w:pStyle w:val="NormalWeb"/>
              <w:spacing w:before="0" w:beforeAutospacing="0" w:after="0" w:afterAutospacing="0" w:line="360" w:lineRule="auto"/>
              <w:jc w:val="both"/>
              <w:textAlignment w:val="baseline"/>
              <w:rPr>
                <w:color w:val="000000"/>
                <w:sz w:val="26"/>
                <w:szCs w:val="26"/>
                <w:lang w:val="en-US"/>
              </w:rPr>
            </w:pPr>
            <w:r w:rsidRPr="0052712D">
              <w:rPr>
                <w:color w:val="000000" w:themeColor="text1"/>
                <w:sz w:val="26"/>
                <w:szCs w:val="26"/>
              </w:rPr>
              <w:t>3</w:t>
            </w:r>
            <w:r w:rsidR="46C1F143" w:rsidRPr="0052712D">
              <w:rPr>
                <w:color w:val="000000" w:themeColor="text1"/>
                <w:sz w:val="26"/>
                <w:szCs w:val="26"/>
              </w:rPr>
              <w:t>b</w:t>
            </w:r>
            <w:r w:rsidR="00A62088" w:rsidRPr="0052712D">
              <w:rPr>
                <w:color w:val="000000" w:themeColor="text1"/>
                <w:sz w:val="26"/>
                <w:szCs w:val="26"/>
              </w:rPr>
              <w:t xml:space="preserve">. </w:t>
            </w:r>
            <w:r w:rsidR="6A5AD21E" w:rsidRPr="0052712D">
              <w:rPr>
                <w:color w:val="000000" w:themeColor="text1"/>
                <w:sz w:val="26"/>
                <w:szCs w:val="26"/>
              </w:rPr>
              <w:t>Quản trị viên truy cập vào mục “DELETED ACCOUNTS” để xem danh sách người dùng đã bị xóa.</w:t>
            </w:r>
          </w:p>
          <w:p w14:paraId="4692A0C7" w14:textId="74D37058" w:rsidR="00A62088" w:rsidRPr="0052712D" w:rsidRDefault="4ED29C53" w:rsidP="00C97C65">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4</w:t>
            </w:r>
            <w:r w:rsidR="3B76EE76" w:rsidRPr="0052712D">
              <w:rPr>
                <w:color w:val="000000" w:themeColor="text1"/>
                <w:sz w:val="26"/>
                <w:szCs w:val="26"/>
              </w:rPr>
              <w:t>b</w:t>
            </w:r>
            <w:r w:rsidR="00A62088" w:rsidRPr="0052712D">
              <w:rPr>
                <w:color w:val="000000" w:themeColor="text1"/>
                <w:sz w:val="26"/>
                <w:szCs w:val="26"/>
              </w:rPr>
              <w:t xml:space="preserve">. Hệ thống hiển thị </w:t>
            </w:r>
            <w:r w:rsidR="5EF3FDE1" w:rsidRPr="0052712D">
              <w:rPr>
                <w:color w:val="000000" w:themeColor="text1"/>
                <w:sz w:val="26"/>
                <w:szCs w:val="26"/>
              </w:rPr>
              <w:t>danh sách người dùng đã bị xóa.</w:t>
            </w:r>
          </w:p>
          <w:p w14:paraId="022EC910" w14:textId="77CB57BB" w:rsidR="00A62088" w:rsidRPr="0052712D" w:rsidRDefault="30922DDE" w:rsidP="00C97C65">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5</w:t>
            </w:r>
            <w:r w:rsidR="177EE410" w:rsidRPr="0052712D">
              <w:rPr>
                <w:color w:val="000000" w:themeColor="text1"/>
                <w:sz w:val="26"/>
                <w:szCs w:val="26"/>
              </w:rPr>
              <w:t>b</w:t>
            </w:r>
            <w:r w:rsidR="00A62088" w:rsidRPr="0052712D">
              <w:rPr>
                <w:color w:val="000000" w:themeColor="text1"/>
                <w:sz w:val="26"/>
                <w:szCs w:val="26"/>
              </w:rPr>
              <w:t xml:space="preserve">. </w:t>
            </w:r>
            <w:r w:rsidR="1366C50F" w:rsidRPr="0052712D">
              <w:rPr>
                <w:color w:val="000000" w:themeColor="text1"/>
                <w:sz w:val="26"/>
                <w:szCs w:val="26"/>
              </w:rPr>
              <w:t xml:space="preserve">Quản trị viên nhấn chọn nút </w:t>
            </w:r>
            <w:r w:rsidR="1366C50F" w:rsidRPr="0052712D">
              <w:rPr>
                <w:noProof/>
                <w:sz w:val="26"/>
                <w:szCs w:val="26"/>
              </w:rPr>
              <w:drawing>
                <wp:inline distT="0" distB="0" distL="0" distR="0" wp14:anchorId="17716332" wp14:editId="2C63EEDC">
                  <wp:extent cx="181032" cy="227343"/>
                  <wp:effectExtent l="0" t="0" r="0" b="0"/>
                  <wp:docPr id="46772751" name="Picture 467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81032" cy="227343"/>
                          </a:xfrm>
                          <a:prstGeom prst="rect">
                            <a:avLst/>
                          </a:prstGeom>
                        </pic:spPr>
                      </pic:pic>
                    </a:graphicData>
                  </a:graphic>
                </wp:inline>
              </w:drawing>
            </w:r>
            <w:r w:rsidR="1366C50F" w:rsidRPr="0052712D">
              <w:rPr>
                <w:color w:val="000000" w:themeColor="text1"/>
                <w:sz w:val="26"/>
                <w:szCs w:val="26"/>
              </w:rPr>
              <w:t xml:space="preserve"> ở bên phải người dùng cần thao tác.</w:t>
            </w:r>
          </w:p>
          <w:p w14:paraId="57E42B53" w14:textId="20903EC9" w:rsidR="00A62088" w:rsidRPr="0052712D" w:rsidRDefault="4FB65181" w:rsidP="00C97C65">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6</w:t>
            </w:r>
            <w:r w:rsidR="03737018" w:rsidRPr="0052712D">
              <w:rPr>
                <w:color w:val="000000" w:themeColor="text1"/>
                <w:sz w:val="26"/>
                <w:szCs w:val="26"/>
              </w:rPr>
              <w:t>b</w:t>
            </w:r>
            <w:r w:rsidR="00A62088" w:rsidRPr="0052712D">
              <w:rPr>
                <w:color w:val="000000" w:themeColor="text1"/>
                <w:sz w:val="26"/>
                <w:szCs w:val="26"/>
              </w:rPr>
              <w:t xml:space="preserve">. Hệ thống </w:t>
            </w:r>
            <w:r w:rsidR="55F3C975" w:rsidRPr="0052712D">
              <w:rPr>
                <w:color w:val="000000" w:themeColor="text1"/>
                <w:sz w:val="26"/>
                <w:szCs w:val="26"/>
              </w:rPr>
              <w:t>hiển thị nút “Restore”</w:t>
            </w:r>
            <w:r w:rsidR="00A62088" w:rsidRPr="0052712D">
              <w:rPr>
                <w:color w:val="000000" w:themeColor="text1"/>
                <w:sz w:val="26"/>
                <w:szCs w:val="26"/>
              </w:rPr>
              <w:t>.</w:t>
            </w:r>
          </w:p>
          <w:p w14:paraId="5BAA4373" w14:textId="7FE9415E" w:rsidR="6A947E99" w:rsidRPr="0052712D" w:rsidRDefault="6A947E99" w:rsidP="305997CF">
            <w:pPr>
              <w:pStyle w:val="NormalWeb"/>
              <w:spacing w:before="0" w:beforeAutospacing="0" w:after="0" w:afterAutospacing="0" w:line="360" w:lineRule="auto"/>
              <w:jc w:val="both"/>
              <w:textAlignment w:val="baseline"/>
              <w:rPr>
                <w:color w:val="000000" w:themeColor="text1"/>
                <w:sz w:val="26"/>
                <w:szCs w:val="26"/>
              </w:rPr>
            </w:pPr>
            <w:r w:rsidRPr="0052712D">
              <w:rPr>
                <w:color w:val="000000" w:themeColor="text1"/>
                <w:sz w:val="26"/>
                <w:szCs w:val="26"/>
              </w:rPr>
              <w:t>7</w:t>
            </w:r>
            <w:r w:rsidR="03737018" w:rsidRPr="0052712D">
              <w:rPr>
                <w:color w:val="000000" w:themeColor="text1"/>
                <w:sz w:val="26"/>
                <w:szCs w:val="26"/>
              </w:rPr>
              <w:t>b</w:t>
            </w:r>
            <w:r w:rsidRPr="0052712D">
              <w:rPr>
                <w:color w:val="000000" w:themeColor="text1"/>
                <w:sz w:val="26"/>
                <w:szCs w:val="26"/>
              </w:rPr>
              <w:t>.</w:t>
            </w:r>
            <w:r w:rsidR="730E3B12" w:rsidRPr="0052712D">
              <w:rPr>
                <w:color w:val="000000" w:themeColor="text1"/>
                <w:sz w:val="26"/>
                <w:szCs w:val="26"/>
              </w:rPr>
              <w:t xml:space="preserve"> Quản trị viên chọn “Restore</w:t>
            </w:r>
            <w:r w:rsidR="5B629DE3" w:rsidRPr="0052712D">
              <w:rPr>
                <w:color w:val="000000" w:themeColor="text1"/>
                <w:sz w:val="26"/>
                <w:szCs w:val="26"/>
              </w:rPr>
              <w:t>” để khôi phục người dùng.</w:t>
            </w:r>
          </w:p>
          <w:p w14:paraId="4C1BFF7B" w14:textId="36BAE3C1" w:rsidR="00A62088" w:rsidRPr="0052712D" w:rsidRDefault="0EC06D14" w:rsidP="00C97C65">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8</w:t>
            </w:r>
            <w:r w:rsidR="18B13D8D" w:rsidRPr="0052712D">
              <w:rPr>
                <w:color w:val="000000" w:themeColor="text1"/>
                <w:sz w:val="26"/>
                <w:szCs w:val="26"/>
              </w:rPr>
              <w:t>b</w:t>
            </w:r>
            <w:r w:rsidRPr="0052712D">
              <w:rPr>
                <w:color w:val="000000" w:themeColor="text1"/>
                <w:sz w:val="26"/>
                <w:szCs w:val="26"/>
              </w:rPr>
              <w:t xml:space="preserve">. Hệ thống tiến hành khôi phục </w:t>
            </w:r>
            <w:r w:rsidR="6F0A3EB2" w:rsidRPr="0052712D">
              <w:rPr>
                <w:color w:val="000000" w:themeColor="text1"/>
                <w:sz w:val="26"/>
                <w:szCs w:val="26"/>
              </w:rPr>
              <w:t>tài khoản người dùng và thông báo khôi phục thành công</w:t>
            </w:r>
          </w:p>
        </w:tc>
      </w:tr>
      <w:tr w:rsidR="00A62088" w:rsidRPr="003D0E58" w14:paraId="30320831"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B494460"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5C68EC" w14:textId="07F44956" w:rsidR="00A62088" w:rsidRPr="0052712D" w:rsidRDefault="00A62088" w:rsidP="00C97C65">
            <w:pPr>
              <w:pStyle w:val="NormalWeb"/>
              <w:spacing w:before="0" w:beforeAutospacing="0" w:after="0" w:afterAutospacing="0" w:line="360" w:lineRule="auto"/>
              <w:jc w:val="both"/>
              <w:textAlignment w:val="baseline"/>
              <w:rPr>
                <w:color w:val="000000"/>
                <w:sz w:val="26"/>
                <w:szCs w:val="26"/>
              </w:rPr>
            </w:pPr>
          </w:p>
        </w:tc>
      </w:tr>
      <w:tr w:rsidR="00A62088" w:rsidRPr="003D0E58" w14:paraId="38CFEC92" w14:textId="77777777" w:rsidTr="71FE6C78">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710D5B" w14:textId="77777777" w:rsidR="00A62088" w:rsidRPr="005C7455" w:rsidRDefault="00A62088" w:rsidP="00C97C65">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1A0F76" w14:textId="77777777" w:rsidR="00A62088" w:rsidRPr="0052712D" w:rsidRDefault="00A62088" w:rsidP="00C97C65">
            <w:pPr>
              <w:pStyle w:val="NormalWeb"/>
              <w:spacing w:before="0" w:beforeAutospacing="0" w:after="0" w:afterAutospacing="0" w:line="360" w:lineRule="auto"/>
              <w:jc w:val="both"/>
              <w:rPr>
                <w:sz w:val="26"/>
                <w:szCs w:val="26"/>
              </w:rPr>
            </w:pPr>
          </w:p>
        </w:tc>
      </w:tr>
    </w:tbl>
    <w:p w14:paraId="081BE20E" w14:textId="059FCE96" w:rsidR="00352311"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t xml:space="preserve"> </w:t>
      </w:r>
      <w:r w:rsidR="00352311" w:rsidRPr="00D64684">
        <w:rPr>
          <w:rFonts w:cs="Times New Roman"/>
          <w:i w:val="0"/>
          <w:iCs w:val="0"/>
          <w:szCs w:val="26"/>
        </w:rPr>
        <w:t>Use case thêm người dùng</w:t>
      </w:r>
    </w:p>
    <w:p w14:paraId="586CD0F1" w14:textId="0581216B" w:rsidR="00352311" w:rsidRPr="00352311" w:rsidRDefault="00352311" w:rsidP="00352311">
      <w:pPr>
        <w:pStyle w:val="Caption"/>
        <w:keepNext/>
        <w:ind w:left="2520" w:firstLine="360"/>
        <w:jc w:val="left"/>
      </w:pPr>
      <w:bookmarkStart w:id="240" w:name="_Toc184661882"/>
      <w:r>
        <w:t xml:space="preserve">Bảng </w:t>
      </w:r>
      <w:r w:rsidR="00AB2FDC">
        <w:fldChar w:fldCharType="begin"/>
      </w:r>
      <w:r w:rsidR="00AB2FDC">
        <w:instrText xml:space="preserve"> SEQ Bảng \* ARABIC </w:instrText>
      </w:r>
      <w:r w:rsidR="00AB2FDC">
        <w:fldChar w:fldCharType="separate"/>
      </w:r>
      <w:r w:rsidR="00AB2FDC">
        <w:rPr>
          <w:noProof/>
        </w:rPr>
        <w:t>21</w:t>
      </w:r>
      <w:r w:rsidR="00AB2FDC">
        <w:fldChar w:fldCharType="end"/>
      </w:r>
      <w:r w:rsidR="000528B3">
        <w:t>.</w:t>
      </w:r>
      <w:r w:rsidRPr="00A469EB">
        <w:t xml:space="preserve"> </w:t>
      </w:r>
      <w:r>
        <w:t xml:space="preserve">Đặc tả Use case </w:t>
      </w:r>
      <w:r>
        <w:rPr>
          <w:rFonts w:cs="Times New Roman"/>
        </w:rPr>
        <w:t>thêm người dùng</w:t>
      </w:r>
      <w:bookmarkEnd w:id="240"/>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352311" w:rsidRPr="003D0E58" w14:paraId="101A94CC"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885BD"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34F9BD9" w14:textId="66F56284"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UC - 21</w:t>
            </w:r>
          </w:p>
        </w:tc>
      </w:tr>
      <w:tr w:rsidR="00352311" w:rsidRPr="003D0E58" w14:paraId="6C2CFCA4"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6CB1C17"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019139" w14:textId="63F74A36"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Thêm người dùng</w:t>
            </w:r>
          </w:p>
        </w:tc>
      </w:tr>
      <w:tr w:rsidR="00352311" w:rsidRPr="003D0E58" w14:paraId="16FF6AA3"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4E4FD9E"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E24860" w14:textId="730C3B45" w:rsidR="00352311" w:rsidRPr="0052712D" w:rsidRDefault="00352311" w:rsidP="00F94B71">
            <w:pPr>
              <w:spacing w:after="0" w:line="360" w:lineRule="auto"/>
              <w:jc w:val="both"/>
              <w:rPr>
                <w:rFonts w:ascii="Times New Roman" w:hAnsi="Times New Roman" w:cs="Times New Roman"/>
                <w:color w:val="000000" w:themeColor="text1"/>
                <w:kern w:val="0"/>
                <w:sz w:val="26"/>
                <w:szCs w:val="26"/>
                <w14:ligatures w14:val="none"/>
              </w:rPr>
            </w:pPr>
            <w:r w:rsidRPr="0052712D">
              <w:rPr>
                <w:rFonts w:ascii="Times New Roman" w:hAnsi="Times New Roman" w:cs="Times New Roman"/>
                <w:color w:val="000000" w:themeColor="text1"/>
                <w:sz w:val="26"/>
                <w:szCs w:val="26"/>
              </w:rPr>
              <w:t>Cho phép quản trị viên thêm người dùng</w:t>
            </w:r>
          </w:p>
        </w:tc>
      </w:tr>
      <w:tr w:rsidR="00352311" w:rsidRPr="003D0E58" w14:paraId="6B3AEB31"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AAA7EF"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F968EC" w14:textId="77777777"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Admin</w:t>
            </w:r>
          </w:p>
        </w:tc>
      </w:tr>
      <w:tr w:rsidR="00352311" w:rsidRPr="003D0E58" w14:paraId="0F189A10"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5D9F40"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B33C2E" w14:textId="77777777"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352311" w:rsidRPr="003D0E58" w14:paraId="235EC61C"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DB1A46"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8BCDB1" w14:textId="77777777"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tc>
      </w:tr>
      <w:tr w:rsidR="00352311" w:rsidRPr="003D0E58" w14:paraId="03A005CE"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E2EC9A"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Post-Condition(s)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9B8DE9" w14:textId="2BDA8715" w:rsidR="00352311" w:rsidRPr="0052712D" w:rsidRDefault="00352311"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Thao tác thêm người dùng thành công.</w:t>
            </w:r>
          </w:p>
        </w:tc>
      </w:tr>
      <w:tr w:rsidR="00352311" w:rsidRPr="003D0E58" w14:paraId="7885917D"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0B6184"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2DA94F" w14:textId="77777777" w:rsidR="00352311" w:rsidRPr="0052712D" w:rsidRDefault="00352311"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1. Quản trị viên truy cập vào trang chủ hệ thống và chọn mục “Users” để xem thông tin các người dùng.</w:t>
            </w:r>
          </w:p>
          <w:p w14:paraId="50D8CCBB" w14:textId="77777777" w:rsidR="00352311" w:rsidRPr="0052712D" w:rsidRDefault="00352311" w:rsidP="008C429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2. Hệ thống hiển thị danh sách người dùng.</w:t>
            </w:r>
          </w:p>
          <w:p w14:paraId="697F15E8" w14:textId="77777777" w:rsidR="008C4292" w:rsidRPr="0052712D" w:rsidRDefault="008C4292" w:rsidP="008C429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3. Quản trị viên nhấn nút “+ Add User” ở </w:t>
            </w:r>
            <w:r w:rsidR="00602698" w:rsidRPr="0052712D">
              <w:rPr>
                <w:color w:val="000000" w:themeColor="text1"/>
                <w:sz w:val="26"/>
                <w:szCs w:val="26"/>
              </w:rPr>
              <w:t>góc trên bên phải màn hình.</w:t>
            </w:r>
          </w:p>
          <w:p w14:paraId="05D3C13C" w14:textId="77777777" w:rsidR="00602698" w:rsidRPr="0052712D" w:rsidRDefault="00602698" w:rsidP="008C429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4. Hệ thống chuyển đến trang thêm người dùng.</w:t>
            </w:r>
          </w:p>
          <w:p w14:paraId="4B8429C7" w14:textId="77777777" w:rsidR="00602698" w:rsidRPr="0052712D" w:rsidRDefault="00602698" w:rsidP="008C429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5. Quản trị viên nhập thông tin người dùng mới và nhấn nút </w:t>
            </w:r>
            <w:r w:rsidR="00A26FCE" w:rsidRPr="0052712D">
              <w:rPr>
                <w:color w:val="000000" w:themeColor="text1"/>
                <w:sz w:val="26"/>
                <w:szCs w:val="26"/>
              </w:rPr>
              <w:t>“</w:t>
            </w:r>
            <w:r w:rsidRPr="0052712D">
              <w:rPr>
                <w:color w:val="000000" w:themeColor="text1"/>
                <w:sz w:val="26"/>
                <w:szCs w:val="26"/>
              </w:rPr>
              <w:t>Add</w:t>
            </w:r>
            <w:r w:rsidR="00A26FCE" w:rsidRPr="0052712D">
              <w:rPr>
                <w:color w:val="000000" w:themeColor="text1"/>
                <w:sz w:val="26"/>
                <w:szCs w:val="26"/>
              </w:rPr>
              <w:t xml:space="preserve">” để tiến hành thêm </w:t>
            </w:r>
            <w:r w:rsidR="0008265C" w:rsidRPr="0052712D">
              <w:rPr>
                <w:color w:val="000000" w:themeColor="text1"/>
                <w:sz w:val="26"/>
                <w:szCs w:val="26"/>
              </w:rPr>
              <w:t>người dùng.</w:t>
            </w:r>
          </w:p>
          <w:p w14:paraId="439CFC3D" w14:textId="04771B24" w:rsidR="0008265C" w:rsidRPr="0052712D" w:rsidRDefault="0008265C" w:rsidP="008C4292">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6. Hệ thống kiểm tra thông tin người dùng được thêm hợp lệ, tiến hành tạo tài khoản mới cho người dùng, gửi mail xác nhận về mail người dùng, </w:t>
            </w:r>
            <w:r w:rsidR="0047384D" w:rsidRPr="0052712D">
              <w:rPr>
                <w:color w:val="000000" w:themeColor="text1"/>
                <w:sz w:val="26"/>
                <w:szCs w:val="26"/>
              </w:rPr>
              <w:t xml:space="preserve">và thông báo tạo </w:t>
            </w:r>
            <w:r w:rsidR="00A1626D" w:rsidRPr="0052712D">
              <w:rPr>
                <w:color w:val="000000" w:themeColor="text1"/>
                <w:sz w:val="26"/>
                <w:szCs w:val="26"/>
              </w:rPr>
              <w:t>người dùng</w:t>
            </w:r>
            <w:r w:rsidR="0047384D" w:rsidRPr="0052712D">
              <w:rPr>
                <w:color w:val="000000" w:themeColor="text1"/>
                <w:sz w:val="26"/>
                <w:szCs w:val="26"/>
              </w:rPr>
              <w:t xml:space="preserve"> thành công.</w:t>
            </w:r>
          </w:p>
        </w:tc>
      </w:tr>
      <w:tr w:rsidR="00352311" w:rsidRPr="003D0E58" w14:paraId="0C6E019F"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72B66BD"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Alternate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673DA0" w14:textId="369A3751" w:rsidR="00352311" w:rsidRPr="0052712D" w:rsidRDefault="0047384D"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5a. Quản trị viên nhấn nút “Add User File” để </w:t>
            </w:r>
            <w:r w:rsidR="00CA5D32" w:rsidRPr="0052712D">
              <w:rPr>
                <w:color w:val="000000"/>
                <w:sz w:val="26"/>
                <w:szCs w:val="26"/>
              </w:rPr>
              <w:t xml:space="preserve">tiến hành thêm </w:t>
            </w:r>
            <w:r w:rsidR="0005765F" w:rsidRPr="0052712D">
              <w:rPr>
                <w:color w:val="000000"/>
                <w:sz w:val="26"/>
                <w:szCs w:val="26"/>
              </w:rPr>
              <w:t>người dùng</w:t>
            </w:r>
            <w:r w:rsidR="00CA5D32" w:rsidRPr="0052712D">
              <w:rPr>
                <w:color w:val="000000"/>
                <w:sz w:val="26"/>
                <w:szCs w:val="26"/>
              </w:rPr>
              <w:t xml:space="preserve"> bằng cách gắn tệp đính kèm</w:t>
            </w:r>
          </w:p>
          <w:p w14:paraId="3E64FEFE" w14:textId="77777777" w:rsidR="00CA5D32" w:rsidRPr="0052712D" w:rsidRDefault="00CA5D32"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6a. Hệ thống chuyển đến trang </w:t>
            </w:r>
            <w:r w:rsidR="0005765F" w:rsidRPr="0052712D">
              <w:rPr>
                <w:color w:val="000000"/>
                <w:sz w:val="26"/>
                <w:szCs w:val="26"/>
              </w:rPr>
              <w:t>thêm người dùng bằng tệp đính kèm.</w:t>
            </w:r>
          </w:p>
          <w:p w14:paraId="65DE7161" w14:textId="77777777" w:rsidR="0005765F" w:rsidRPr="0052712D" w:rsidRDefault="0005765F"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7a. Quản trị viên</w:t>
            </w:r>
            <w:r w:rsidR="00A809CB" w:rsidRPr="0052712D">
              <w:rPr>
                <w:color w:val="000000"/>
                <w:sz w:val="26"/>
                <w:szCs w:val="26"/>
              </w:rPr>
              <w:t xml:space="preserve"> thêm tệp excel hợp lệ vào để tiến hành thêm người dùng</w:t>
            </w:r>
          </w:p>
          <w:p w14:paraId="4DF98B6D" w14:textId="77777777" w:rsidR="00480125" w:rsidRPr="0052712D" w:rsidRDefault="00480125"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8a. Hệ thống hiển thị thông tin tệp excel được tải lên </w:t>
            </w:r>
          </w:p>
          <w:p w14:paraId="7DC64B2D" w14:textId="77777777" w:rsidR="00480125" w:rsidRPr="0052712D" w:rsidRDefault="00480125"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9a. Quản trị viên nhấn “Insert” để tiến hành thêm người dùng</w:t>
            </w:r>
          </w:p>
          <w:p w14:paraId="17114418" w14:textId="45A5C30A" w:rsidR="00480125" w:rsidRPr="0052712D" w:rsidRDefault="00480125" w:rsidP="00F94B71">
            <w:pPr>
              <w:pStyle w:val="NormalWeb"/>
              <w:spacing w:before="0" w:beforeAutospacing="0" w:after="0" w:afterAutospacing="0" w:line="360" w:lineRule="auto"/>
              <w:jc w:val="both"/>
              <w:textAlignment w:val="baseline"/>
              <w:rPr>
                <w:color w:val="000000"/>
                <w:sz w:val="26"/>
                <w:szCs w:val="26"/>
              </w:rPr>
            </w:pPr>
            <w:r w:rsidRPr="0052712D">
              <w:rPr>
                <w:color w:val="000000"/>
                <w:sz w:val="26"/>
                <w:szCs w:val="26"/>
              </w:rPr>
              <w:t xml:space="preserve">10a. Hệ thống kiểm tra thông tin </w:t>
            </w:r>
            <w:r w:rsidR="00A1626D" w:rsidRPr="0052712D">
              <w:rPr>
                <w:color w:val="000000"/>
                <w:sz w:val="26"/>
                <w:szCs w:val="26"/>
              </w:rPr>
              <w:t xml:space="preserve">các người dùng được thêm vào hợp lệ </w:t>
            </w:r>
            <w:r w:rsidR="00A1626D" w:rsidRPr="0052712D">
              <w:rPr>
                <w:color w:val="000000" w:themeColor="text1"/>
                <w:sz w:val="26"/>
                <w:szCs w:val="26"/>
              </w:rPr>
              <w:t>, tiến hành tạo tài khoản mới cho người dùng, gửi mail xác nhận về mail người dùng, và thông báo tạo người dùng thành công.</w:t>
            </w:r>
          </w:p>
        </w:tc>
      </w:tr>
      <w:tr w:rsidR="00352311" w:rsidRPr="003D0E58" w14:paraId="445A406E"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40ED60" w14:textId="77777777" w:rsidR="00352311" w:rsidRPr="005C7455" w:rsidRDefault="00352311"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CDF7A0F" w14:textId="3A068CFA" w:rsidR="00352311" w:rsidRPr="0052712D" w:rsidRDefault="00CB2142" w:rsidP="00F94B71">
            <w:pPr>
              <w:pStyle w:val="NormalWeb"/>
              <w:spacing w:before="0" w:beforeAutospacing="0" w:after="0" w:afterAutospacing="0" w:line="360" w:lineRule="auto"/>
              <w:jc w:val="both"/>
              <w:rPr>
                <w:sz w:val="26"/>
                <w:szCs w:val="26"/>
              </w:rPr>
            </w:pPr>
            <w:r w:rsidRPr="0052712D">
              <w:rPr>
                <w:color w:val="000000" w:themeColor="text1"/>
                <w:sz w:val="26"/>
                <w:szCs w:val="26"/>
              </w:rPr>
              <w:t xml:space="preserve">6b. Hệ thống kiểm tra thông tin người dùng được thêm không hợp lệ và thông báo lỗi. Quay lại bước </w:t>
            </w:r>
            <w:r w:rsidR="00415D24" w:rsidRPr="0052712D">
              <w:rPr>
                <w:color w:val="000000" w:themeColor="text1"/>
                <w:sz w:val="26"/>
                <w:szCs w:val="26"/>
              </w:rPr>
              <w:t>5.</w:t>
            </w:r>
          </w:p>
        </w:tc>
      </w:tr>
    </w:tbl>
    <w:p w14:paraId="256CF776" w14:textId="77777777" w:rsidR="00352311" w:rsidRDefault="00352311" w:rsidP="00352311">
      <w:pPr>
        <w:pStyle w:val="Caption"/>
        <w:jc w:val="left"/>
      </w:pPr>
    </w:p>
    <w:p w14:paraId="605E3851" w14:textId="5EC4F61B" w:rsidR="00352311" w:rsidRPr="00D64684" w:rsidRDefault="002F7994" w:rsidP="00866B6E">
      <w:pPr>
        <w:pStyle w:val="Heading4"/>
        <w:numPr>
          <w:ilvl w:val="2"/>
          <w:numId w:val="10"/>
        </w:numPr>
        <w:ind w:left="357" w:hanging="357"/>
        <w:rPr>
          <w:rFonts w:cs="Times New Roman"/>
          <w:i w:val="0"/>
          <w:iCs w:val="0"/>
          <w:szCs w:val="26"/>
        </w:rPr>
      </w:pPr>
      <w:r>
        <w:rPr>
          <w:rFonts w:cs="Times New Roman"/>
          <w:i w:val="0"/>
          <w:iCs w:val="0"/>
          <w:szCs w:val="26"/>
        </w:rPr>
        <w:lastRenderedPageBreak/>
        <w:t xml:space="preserve"> </w:t>
      </w:r>
      <w:r w:rsidR="00352311" w:rsidRPr="00D64684">
        <w:rPr>
          <w:rFonts w:cs="Times New Roman"/>
          <w:i w:val="0"/>
          <w:iCs w:val="0"/>
          <w:szCs w:val="26"/>
        </w:rPr>
        <w:t>Use case quản lý chung cho dự án</w:t>
      </w:r>
    </w:p>
    <w:p w14:paraId="19A35C16" w14:textId="77777777" w:rsidR="00352311" w:rsidRDefault="00352311" w:rsidP="00352311">
      <w:pPr>
        <w:rPr>
          <w:lang w:val="en-GB"/>
        </w:rPr>
      </w:pPr>
      <w:r w:rsidRPr="00E64BA6">
        <w:rPr>
          <w:noProof/>
          <w:lang w:val="en-GB"/>
        </w:rPr>
        <w:drawing>
          <wp:inline distT="0" distB="0" distL="0" distR="0" wp14:anchorId="31C95751" wp14:editId="14278862">
            <wp:extent cx="5760720" cy="1975485"/>
            <wp:effectExtent l="0" t="0" r="0" b="5715"/>
            <wp:docPr id="138022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8131" name=""/>
                    <pic:cNvPicPr/>
                  </pic:nvPicPr>
                  <pic:blipFill>
                    <a:blip r:embed="rId38"/>
                    <a:stretch>
                      <a:fillRect/>
                    </a:stretch>
                  </pic:blipFill>
                  <pic:spPr>
                    <a:xfrm>
                      <a:off x="0" y="0"/>
                      <a:ext cx="5760720" cy="1975485"/>
                    </a:xfrm>
                    <a:prstGeom prst="rect">
                      <a:avLst/>
                    </a:prstGeom>
                  </pic:spPr>
                </pic:pic>
              </a:graphicData>
            </a:graphic>
          </wp:inline>
        </w:drawing>
      </w:r>
    </w:p>
    <w:p w14:paraId="4B1834B9" w14:textId="779A436B" w:rsidR="00415D24" w:rsidRDefault="00352311" w:rsidP="00352311">
      <w:pPr>
        <w:pStyle w:val="Caption"/>
        <w:rPr>
          <w:rFonts w:cs="Times New Roman"/>
        </w:rPr>
      </w:pPr>
      <w:bookmarkStart w:id="241" w:name="_Toc184671455"/>
      <w:r>
        <w:t xml:space="preserve">Hình </w:t>
      </w:r>
      <w:r w:rsidR="00ED5321">
        <w:fldChar w:fldCharType="begin"/>
      </w:r>
      <w:r w:rsidR="00ED5321">
        <w:instrText xml:space="preserve"> SEQ Hình \* ARABIC </w:instrText>
      </w:r>
      <w:r w:rsidR="00ED5321">
        <w:fldChar w:fldCharType="separate"/>
      </w:r>
      <w:r w:rsidR="00ED5321">
        <w:rPr>
          <w:noProof/>
        </w:rPr>
        <w:t>15</w:t>
      </w:r>
      <w:r w:rsidR="00ED5321">
        <w:fldChar w:fldCharType="end"/>
      </w:r>
      <w:r w:rsidR="00007133">
        <w:t>.</w:t>
      </w:r>
      <w:r w:rsidRPr="003C491F">
        <w:rPr>
          <w:rFonts w:cs="Times New Roman"/>
        </w:rPr>
        <w:t xml:space="preserve"> </w:t>
      </w:r>
      <w:r w:rsidRPr="71FE6C78">
        <w:rPr>
          <w:rFonts w:cs="Times New Roman"/>
        </w:rPr>
        <w:t xml:space="preserve">Lược đồ Use Case </w:t>
      </w:r>
      <w:r>
        <w:rPr>
          <w:rFonts w:cs="Times New Roman"/>
        </w:rPr>
        <w:t>quản lý chung cho dự án</w:t>
      </w:r>
      <w:bookmarkEnd w:id="241"/>
    </w:p>
    <w:p w14:paraId="59829D62" w14:textId="47C8CDF3" w:rsidR="00415D24" w:rsidRPr="003C491F" w:rsidRDefault="00415D24" w:rsidP="00415D24">
      <w:pPr>
        <w:pStyle w:val="Caption"/>
        <w:rPr>
          <w:rFonts w:cs="Times New Roman"/>
        </w:rPr>
      </w:pPr>
      <w:bookmarkStart w:id="242" w:name="_Toc184661883"/>
      <w:r>
        <w:t xml:space="preserve">Bảng </w:t>
      </w:r>
      <w:r w:rsidR="00AB2FDC">
        <w:fldChar w:fldCharType="begin"/>
      </w:r>
      <w:r w:rsidR="00AB2FDC">
        <w:instrText xml:space="preserve"> SEQ Bảng \* ARABIC </w:instrText>
      </w:r>
      <w:r w:rsidR="00AB2FDC">
        <w:fldChar w:fldCharType="separate"/>
      </w:r>
      <w:r w:rsidR="00AB2FDC">
        <w:rPr>
          <w:noProof/>
        </w:rPr>
        <w:t>22</w:t>
      </w:r>
      <w:r w:rsidR="00AB2FDC">
        <w:fldChar w:fldCharType="end"/>
      </w:r>
      <w:r w:rsidR="00081BCD">
        <w:t>.</w:t>
      </w:r>
      <w:r w:rsidRPr="00A469EB">
        <w:t xml:space="preserve"> </w:t>
      </w:r>
      <w:r>
        <w:t xml:space="preserve">Đặc tả Use case </w:t>
      </w:r>
      <w:r w:rsidRPr="71FE6C78">
        <w:rPr>
          <w:rFonts w:cs="Times New Roman"/>
        </w:rPr>
        <w:t xml:space="preserve">quản lý </w:t>
      </w:r>
      <w:r w:rsidR="000C33F3">
        <w:rPr>
          <w:rFonts w:cs="Times New Roman"/>
        </w:rPr>
        <w:t>chung cho dự án</w:t>
      </w:r>
      <w:bookmarkEnd w:id="242"/>
    </w:p>
    <w:tbl>
      <w:tblPr>
        <w:tblW w:w="0" w:type="auto"/>
        <w:tblCellMar>
          <w:top w:w="15" w:type="dxa"/>
          <w:left w:w="15" w:type="dxa"/>
          <w:bottom w:w="15" w:type="dxa"/>
          <w:right w:w="15" w:type="dxa"/>
        </w:tblCellMar>
        <w:tblLook w:val="04A0" w:firstRow="1" w:lastRow="0" w:firstColumn="1" w:lastColumn="0" w:noHBand="0" w:noVBand="1"/>
      </w:tblPr>
      <w:tblGrid>
        <w:gridCol w:w="2150"/>
        <w:gridCol w:w="6902"/>
      </w:tblGrid>
      <w:tr w:rsidR="00415D24" w:rsidRPr="003D0E58" w14:paraId="46EFAEC9"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DC90F2"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ID</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2B14D4F" w14:textId="5E6CB621"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 xml:space="preserve">UC </w:t>
            </w:r>
            <w:r w:rsidR="000F360B" w:rsidRPr="0052712D">
              <w:rPr>
                <w:rFonts w:ascii="Times New Roman" w:hAnsi="Times New Roman" w:cs="Times New Roman"/>
                <w:color w:val="000000"/>
                <w:sz w:val="26"/>
                <w:szCs w:val="26"/>
              </w:rPr>
              <w:t>–</w:t>
            </w:r>
            <w:r w:rsidRPr="0052712D">
              <w:rPr>
                <w:rFonts w:ascii="Times New Roman" w:hAnsi="Times New Roman" w:cs="Times New Roman"/>
                <w:color w:val="000000"/>
                <w:sz w:val="26"/>
                <w:szCs w:val="26"/>
              </w:rPr>
              <w:t xml:space="preserve"> 22</w:t>
            </w:r>
          </w:p>
        </w:tc>
      </w:tr>
      <w:tr w:rsidR="00415D24" w:rsidRPr="003D0E58" w14:paraId="4F5C4612"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41132C1"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Use Case Name</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2D4F8DE" w14:textId="77777777"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Quản lý người dùng</w:t>
            </w:r>
          </w:p>
        </w:tc>
      </w:tr>
      <w:tr w:rsidR="00415D24" w:rsidRPr="003D0E58" w14:paraId="60941E37"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F9102F"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Description</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AEEA746" w14:textId="77777777" w:rsidR="00415D24" w:rsidRPr="0052712D" w:rsidRDefault="00415D24" w:rsidP="00F94B71">
            <w:pPr>
              <w:spacing w:after="0" w:line="360" w:lineRule="auto"/>
              <w:jc w:val="both"/>
              <w:rPr>
                <w:rFonts w:ascii="Times New Roman" w:hAnsi="Times New Roman" w:cs="Times New Roman"/>
                <w:color w:val="000000" w:themeColor="text1"/>
                <w:kern w:val="0"/>
                <w:sz w:val="26"/>
                <w:szCs w:val="26"/>
                <w14:ligatures w14:val="none"/>
              </w:rPr>
            </w:pPr>
            <w:r w:rsidRPr="0052712D">
              <w:rPr>
                <w:rFonts w:ascii="Times New Roman" w:hAnsi="Times New Roman" w:cs="Times New Roman"/>
                <w:color w:val="000000" w:themeColor="text1"/>
                <w:sz w:val="26"/>
                <w:szCs w:val="26"/>
              </w:rPr>
              <w:t>Cho phép quản trị viên quản lý người dùng</w:t>
            </w:r>
          </w:p>
        </w:tc>
      </w:tr>
      <w:tr w:rsidR="00415D24" w:rsidRPr="003D0E58" w14:paraId="43E70A94"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581280"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Actor(s)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CA8F45" w14:textId="77777777"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Admin</w:t>
            </w:r>
          </w:p>
        </w:tc>
      </w:tr>
      <w:tr w:rsidR="00415D24" w:rsidRPr="003D0E58" w14:paraId="5B344A98"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8DB8AB"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Priority</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F236FD" w14:textId="77777777"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hAnsi="Times New Roman" w:cs="Times New Roman"/>
                <w:color w:val="000000"/>
                <w:sz w:val="26"/>
                <w:szCs w:val="26"/>
              </w:rPr>
              <w:t>High</w:t>
            </w:r>
          </w:p>
        </w:tc>
      </w:tr>
      <w:tr w:rsidR="00415D24" w:rsidRPr="003D0E58" w14:paraId="20B455B3"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01E9C63"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Pre-Condition(s)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623C69" w14:textId="77777777"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Người dùng đã đăng nhập vào hệ thống</w:t>
            </w:r>
          </w:p>
        </w:tc>
      </w:tr>
      <w:tr w:rsidR="00415D24" w:rsidRPr="003D0E58" w14:paraId="10E00F47"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14875D1"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Post-Condition(s)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DC98D6" w14:textId="77777777" w:rsidR="00415D24" w:rsidRPr="0052712D" w:rsidRDefault="00415D24" w:rsidP="00F94B71">
            <w:pPr>
              <w:spacing w:after="0" w:line="360" w:lineRule="auto"/>
              <w:jc w:val="both"/>
              <w:rPr>
                <w:rFonts w:ascii="Times New Roman" w:eastAsia="Times New Roman" w:hAnsi="Times New Roman" w:cs="Times New Roman"/>
                <w:kern w:val="0"/>
                <w:sz w:val="26"/>
                <w:szCs w:val="26"/>
                <w14:ligatures w14:val="none"/>
              </w:rPr>
            </w:pPr>
            <w:r w:rsidRPr="0052712D">
              <w:rPr>
                <w:rFonts w:ascii="Times New Roman" w:eastAsia="Times New Roman" w:hAnsi="Times New Roman" w:cs="Times New Roman"/>
                <w:kern w:val="0"/>
                <w:sz w:val="26"/>
                <w:szCs w:val="26"/>
                <w14:ligatures w14:val="none"/>
              </w:rPr>
              <w:t>Thao tác quản lý người dùng thành công.</w:t>
            </w:r>
          </w:p>
        </w:tc>
      </w:tr>
      <w:tr w:rsidR="00415D24" w:rsidRPr="003D0E58" w14:paraId="1E519A59"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B6DFD8"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Basic Flow</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8B6657E" w14:textId="77777777" w:rsidR="00415D24" w:rsidRPr="0052712D" w:rsidRDefault="00415D24" w:rsidP="00F94B71">
            <w:pPr>
              <w:pStyle w:val="NormalWeb"/>
              <w:spacing w:before="0" w:beforeAutospacing="0" w:after="0" w:afterAutospacing="0" w:line="360" w:lineRule="auto"/>
              <w:jc w:val="both"/>
              <w:rPr>
                <w:sz w:val="26"/>
                <w:szCs w:val="26"/>
              </w:rPr>
            </w:pPr>
            <w:r w:rsidRPr="0052712D">
              <w:rPr>
                <w:b/>
                <w:bCs/>
                <w:color w:val="000000" w:themeColor="text1"/>
                <w:sz w:val="26"/>
                <w:szCs w:val="26"/>
              </w:rPr>
              <w:t>Xem danh sách người dùng</w:t>
            </w:r>
          </w:p>
          <w:p w14:paraId="18606EB7" w14:textId="6ECED741"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1. Quản trị viên truy cập vào trang chủ hệ thống và chọn mục “</w:t>
            </w:r>
            <w:r w:rsidR="000C33F3" w:rsidRPr="0052712D">
              <w:rPr>
                <w:color w:val="000000" w:themeColor="text1"/>
                <w:sz w:val="26"/>
                <w:szCs w:val="26"/>
              </w:rPr>
              <w:t>Projects</w:t>
            </w:r>
            <w:r w:rsidRPr="0052712D">
              <w:rPr>
                <w:color w:val="000000" w:themeColor="text1"/>
                <w:sz w:val="26"/>
                <w:szCs w:val="26"/>
              </w:rPr>
              <w:t xml:space="preserve">” để xem thông tin các </w:t>
            </w:r>
            <w:r w:rsidR="000C33F3" w:rsidRPr="0052712D">
              <w:rPr>
                <w:color w:val="000000" w:themeColor="text1"/>
                <w:sz w:val="26"/>
                <w:szCs w:val="26"/>
              </w:rPr>
              <w:t>dự án</w:t>
            </w:r>
            <w:r w:rsidRPr="0052712D">
              <w:rPr>
                <w:color w:val="000000" w:themeColor="text1"/>
                <w:sz w:val="26"/>
                <w:szCs w:val="26"/>
              </w:rPr>
              <w:t>.</w:t>
            </w:r>
          </w:p>
          <w:p w14:paraId="46841116" w14:textId="7E97A022" w:rsidR="00415D24" w:rsidRPr="0052712D" w:rsidRDefault="00415D24" w:rsidP="00F94B7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2. Hệ thống hiển thị danh sách </w:t>
            </w:r>
            <w:r w:rsidR="000C33F3" w:rsidRPr="0052712D">
              <w:rPr>
                <w:color w:val="000000" w:themeColor="text1"/>
                <w:sz w:val="26"/>
                <w:szCs w:val="26"/>
              </w:rPr>
              <w:t>các dự án</w:t>
            </w:r>
            <w:r w:rsidRPr="0052712D">
              <w:rPr>
                <w:color w:val="000000" w:themeColor="text1"/>
                <w:sz w:val="26"/>
                <w:szCs w:val="26"/>
              </w:rPr>
              <w:t>.</w:t>
            </w:r>
          </w:p>
          <w:p w14:paraId="53905215" w14:textId="156D9D6A" w:rsidR="00415D24" w:rsidRPr="0052712D" w:rsidRDefault="008E141E" w:rsidP="00F94B71">
            <w:pPr>
              <w:pStyle w:val="NormalWeb"/>
              <w:spacing w:before="0" w:beforeAutospacing="0" w:after="0" w:afterAutospacing="0" w:line="360" w:lineRule="auto"/>
              <w:jc w:val="both"/>
              <w:rPr>
                <w:b/>
                <w:color w:val="000000" w:themeColor="text1"/>
                <w:sz w:val="26"/>
                <w:szCs w:val="26"/>
              </w:rPr>
            </w:pPr>
            <w:r w:rsidRPr="0052712D">
              <w:rPr>
                <w:b/>
                <w:color w:val="000000" w:themeColor="text1"/>
                <w:sz w:val="26"/>
                <w:szCs w:val="26"/>
              </w:rPr>
              <w:t>Xóa dự án</w:t>
            </w:r>
          </w:p>
          <w:p w14:paraId="62A9C858" w14:textId="1EA90B7F" w:rsidR="00415D24" w:rsidRPr="0052712D" w:rsidRDefault="00415D24" w:rsidP="00F94B71">
            <w:pPr>
              <w:pStyle w:val="NormalWeb"/>
              <w:spacing w:before="0" w:beforeAutospacing="0" w:after="0" w:afterAutospacing="0" w:line="360" w:lineRule="auto"/>
              <w:jc w:val="both"/>
              <w:textAlignment w:val="baseline"/>
              <w:rPr>
                <w:color w:val="000000"/>
                <w:sz w:val="26"/>
                <w:szCs w:val="26"/>
                <w:lang w:val="en-US"/>
              </w:rPr>
            </w:pPr>
            <w:r w:rsidRPr="0052712D">
              <w:rPr>
                <w:color w:val="000000" w:themeColor="text1"/>
                <w:sz w:val="26"/>
                <w:szCs w:val="26"/>
              </w:rPr>
              <w:t xml:space="preserve">3. Quản trị viên truy cập vào mục “ACTIVE </w:t>
            </w:r>
            <w:r w:rsidR="008E141E" w:rsidRPr="0052712D">
              <w:rPr>
                <w:color w:val="000000" w:themeColor="text1"/>
                <w:sz w:val="26"/>
                <w:szCs w:val="26"/>
              </w:rPr>
              <w:t>PROJECTS</w:t>
            </w:r>
            <w:r w:rsidRPr="0052712D">
              <w:rPr>
                <w:color w:val="000000" w:themeColor="text1"/>
                <w:sz w:val="26"/>
                <w:szCs w:val="26"/>
              </w:rPr>
              <w:t>” để xem danh sách</w:t>
            </w:r>
            <w:r w:rsidR="008E141E" w:rsidRPr="0052712D">
              <w:rPr>
                <w:color w:val="000000" w:themeColor="text1"/>
                <w:sz w:val="26"/>
                <w:szCs w:val="26"/>
              </w:rPr>
              <w:t xml:space="preserve"> dự án đang hoạt động</w:t>
            </w:r>
            <w:r w:rsidRPr="0052712D">
              <w:rPr>
                <w:color w:val="000000" w:themeColor="text1"/>
                <w:sz w:val="26"/>
                <w:szCs w:val="26"/>
              </w:rPr>
              <w:t>.</w:t>
            </w:r>
          </w:p>
          <w:p w14:paraId="2677B435" w14:textId="2C9C3F84"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 xml:space="preserve">4. Hệ thống hiển thị danh sách </w:t>
            </w:r>
            <w:r w:rsidR="008E141E" w:rsidRPr="0052712D">
              <w:rPr>
                <w:color w:val="000000" w:themeColor="text1"/>
                <w:sz w:val="26"/>
                <w:szCs w:val="26"/>
              </w:rPr>
              <w:t>dự án</w:t>
            </w:r>
            <w:r w:rsidRPr="0052712D">
              <w:rPr>
                <w:color w:val="000000" w:themeColor="text1"/>
                <w:sz w:val="26"/>
                <w:szCs w:val="26"/>
              </w:rPr>
              <w:t xml:space="preserve"> đang hoạt động.</w:t>
            </w:r>
          </w:p>
          <w:p w14:paraId="59491FBB" w14:textId="572561C3" w:rsidR="00415D24" w:rsidRPr="0052712D" w:rsidRDefault="00415D24" w:rsidP="00F94B7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5. Quản trị viên nhấn chọn nút </w:t>
            </w:r>
            <w:r w:rsidRPr="0052712D">
              <w:rPr>
                <w:noProof/>
                <w:sz w:val="26"/>
                <w:szCs w:val="26"/>
              </w:rPr>
              <w:drawing>
                <wp:inline distT="0" distB="0" distL="0" distR="0" wp14:anchorId="44FFB6BF" wp14:editId="21128C97">
                  <wp:extent cx="181032" cy="227343"/>
                  <wp:effectExtent l="0" t="0" r="0" b="0"/>
                  <wp:docPr id="1124349161" name="Picture 112434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81032" cy="227343"/>
                          </a:xfrm>
                          <a:prstGeom prst="rect">
                            <a:avLst/>
                          </a:prstGeom>
                        </pic:spPr>
                      </pic:pic>
                    </a:graphicData>
                  </a:graphic>
                </wp:inline>
              </w:drawing>
            </w:r>
            <w:r w:rsidRPr="0052712D">
              <w:rPr>
                <w:color w:val="000000" w:themeColor="text1"/>
                <w:sz w:val="26"/>
                <w:szCs w:val="26"/>
              </w:rPr>
              <w:t xml:space="preserve"> ở bên phải </w:t>
            </w:r>
            <w:r w:rsidR="008E141E" w:rsidRPr="0052712D">
              <w:rPr>
                <w:color w:val="000000" w:themeColor="text1"/>
                <w:sz w:val="26"/>
                <w:szCs w:val="26"/>
              </w:rPr>
              <w:t>dự án</w:t>
            </w:r>
            <w:r w:rsidRPr="0052712D">
              <w:rPr>
                <w:color w:val="000000" w:themeColor="text1"/>
                <w:sz w:val="26"/>
                <w:szCs w:val="26"/>
              </w:rPr>
              <w:t xml:space="preserve"> cần thao tác.</w:t>
            </w:r>
          </w:p>
          <w:p w14:paraId="655337E7" w14:textId="348916EC" w:rsidR="00415D24" w:rsidRPr="0052712D" w:rsidRDefault="00415D24" w:rsidP="00F94B7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lastRenderedPageBreak/>
              <w:t xml:space="preserve">6. Hệ thống hiển thị danh sách các thao tác làm với </w:t>
            </w:r>
            <w:r w:rsidR="008E141E" w:rsidRPr="0052712D">
              <w:rPr>
                <w:color w:val="000000" w:themeColor="text1"/>
                <w:sz w:val="26"/>
                <w:szCs w:val="26"/>
              </w:rPr>
              <w:t>dự án</w:t>
            </w:r>
            <w:r w:rsidRPr="0052712D">
              <w:rPr>
                <w:color w:val="000000" w:themeColor="text1"/>
                <w:sz w:val="26"/>
                <w:szCs w:val="26"/>
              </w:rPr>
              <w:t>.</w:t>
            </w:r>
          </w:p>
          <w:p w14:paraId="44947322" w14:textId="26122971" w:rsidR="00415D24" w:rsidRPr="0052712D" w:rsidRDefault="00415D24" w:rsidP="00F94B7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7. Quản trị viên chọn “</w:t>
            </w:r>
            <w:r w:rsidR="008E141E" w:rsidRPr="0052712D">
              <w:rPr>
                <w:color w:val="000000" w:themeColor="text1"/>
                <w:sz w:val="26"/>
                <w:szCs w:val="26"/>
              </w:rPr>
              <w:t>Delete</w:t>
            </w:r>
            <w:r w:rsidRPr="0052712D">
              <w:rPr>
                <w:color w:val="000000" w:themeColor="text1"/>
                <w:sz w:val="26"/>
                <w:szCs w:val="26"/>
              </w:rPr>
              <w:t xml:space="preserve">” để tiến hành </w:t>
            </w:r>
            <w:r w:rsidR="008E141E" w:rsidRPr="0052712D">
              <w:rPr>
                <w:color w:val="000000" w:themeColor="text1"/>
                <w:sz w:val="26"/>
                <w:szCs w:val="26"/>
              </w:rPr>
              <w:t>xóa dự án</w:t>
            </w:r>
            <w:r w:rsidRPr="0052712D">
              <w:rPr>
                <w:color w:val="000000" w:themeColor="text1"/>
                <w:sz w:val="26"/>
                <w:szCs w:val="26"/>
              </w:rPr>
              <w:t>.</w:t>
            </w:r>
          </w:p>
          <w:p w14:paraId="19C19DF7" w14:textId="4040D4DB" w:rsidR="00415D24" w:rsidRPr="0052712D" w:rsidRDefault="00415D24" w:rsidP="00F94B71">
            <w:pPr>
              <w:pStyle w:val="NormalWeb"/>
              <w:spacing w:before="0" w:beforeAutospacing="0" w:after="0" w:afterAutospacing="0" w:line="360" w:lineRule="auto"/>
              <w:jc w:val="both"/>
              <w:rPr>
                <w:color w:val="000000" w:themeColor="text1"/>
                <w:sz w:val="26"/>
                <w:szCs w:val="26"/>
              </w:rPr>
            </w:pPr>
            <w:r w:rsidRPr="0052712D">
              <w:rPr>
                <w:color w:val="000000" w:themeColor="text1"/>
                <w:sz w:val="26"/>
                <w:szCs w:val="26"/>
              </w:rPr>
              <w:t xml:space="preserve">8. Hệ thống </w:t>
            </w:r>
            <w:r w:rsidR="008E141E" w:rsidRPr="0052712D">
              <w:rPr>
                <w:color w:val="000000" w:themeColor="text1"/>
                <w:sz w:val="26"/>
                <w:szCs w:val="26"/>
              </w:rPr>
              <w:t>tiến hành xóa dự án</w:t>
            </w:r>
            <w:r w:rsidRPr="0052712D">
              <w:rPr>
                <w:color w:val="000000" w:themeColor="text1"/>
                <w:sz w:val="26"/>
                <w:szCs w:val="26"/>
              </w:rPr>
              <w:t xml:space="preserve"> và thông báo </w:t>
            </w:r>
            <w:r w:rsidR="008E141E" w:rsidRPr="0052712D">
              <w:rPr>
                <w:color w:val="000000" w:themeColor="text1"/>
                <w:sz w:val="26"/>
                <w:szCs w:val="26"/>
              </w:rPr>
              <w:t>xóa dự án</w:t>
            </w:r>
            <w:r w:rsidRPr="0052712D">
              <w:rPr>
                <w:color w:val="000000" w:themeColor="text1"/>
                <w:sz w:val="26"/>
                <w:szCs w:val="26"/>
              </w:rPr>
              <w:t xml:space="preserve"> thành công.</w:t>
            </w:r>
          </w:p>
          <w:p w14:paraId="33D5D5F0" w14:textId="78C37048" w:rsidR="00415D24" w:rsidRPr="0052712D" w:rsidRDefault="00415D24" w:rsidP="00F94B71">
            <w:pPr>
              <w:pStyle w:val="NormalWeb"/>
              <w:spacing w:before="0" w:beforeAutospacing="0" w:after="0" w:afterAutospacing="0" w:line="360" w:lineRule="auto"/>
              <w:jc w:val="both"/>
              <w:rPr>
                <w:b/>
                <w:bCs/>
                <w:color w:val="000000" w:themeColor="text1"/>
                <w:sz w:val="26"/>
                <w:szCs w:val="26"/>
              </w:rPr>
            </w:pPr>
            <w:r w:rsidRPr="0052712D">
              <w:rPr>
                <w:b/>
                <w:bCs/>
                <w:color w:val="000000" w:themeColor="text1"/>
                <w:sz w:val="26"/>
                <w:szCs w:val="26"/>
              </w:rPr>
              <w:t xml:space="preserve">Khôi phục </w:t>
            </w:r>
            <w:r w:rsidR="008E141E" w:rsidRPr="0052712D">
              <w:rPr>
                <w:b/>
                <w:bCs/>
                <w:color w:val="000000" w:themeColor="text1"/>
                <w:sz w:val="26"/>
                <w:szCs w:val="26"/>
              </w:rPr>
              <w:t>dự án</w:t>
            </w:r>
          </w:p>
          <w:p w14:paraId="2D7D1D6C" w14:textId="5D084669" w:rsidR="00415D24" w:rsidRPr="0052712D" w:rsidRDefault="00415D24" w:rsidP="00F94B71">
            <w:pPr>
              <w:pStyle w:val="NormalWeb"/>
              <w:spacing w:before="0" w:beforeAutospacing="0" w:after="0" w:afterAutospacing="0" w:line="360" w:lineRule="auto"/>
              <w:jc w:val="both"/>
              <w:textAlignment w:val="baseline"/>
              <w:rPr>
                <w:color w:val="000000"/>
                <w:sz w:val="26"/>
                <w:szCs w:val="26"/>
                <w:lang w:val="en-US"/>
              </w:rPr>
            </w:pPr>
            <w:r w:rsidRPr="0052712D">
              <w:rPr>
                <w:color w:val="000000" w:themeColor="text1"/>
                <w:sz w:val="26"/>
                <w:szCs w:val="26"/>
              </w:rPr>
              <w:t>3</w:t>
            </w:r>
            <w:r w:rsidR="008E141E" w:rsidRPr="0052712D">
              <w:rPr>
                <w:color w:val="000000" w:themeColor="text1"/>
                <w:sz w:val="26"/>
                <w:szCs w:val="26"/>
              </w:rPr>
              <w:t>a</w:t>
            </w:r>
            <w:r w:rsidRPr="0052712D">
              <w:rPr>
                <w:color w:val="000000" w:themeColor="text1"/>
                <w:sz w:val="26"/>
                <w:szCs w:val="26"/>
              </w:rPr>
              <w:t xml:space="preserve">. Quản trị viên truy cập vào mục “DELETED </w:t>
            </w:r>
            <w:r w:rsidR="008E141E" w:rsidRPr="0052712D">
              <w:rPr>
                <w:color w:val="000000" w:themeColor="text1"/>
                <w:sz w:val="26"/>
                <w:szCs w:val="26"/>
              </w:rPr>
              <w:t>PROJECTS</w:t>
            </w:r>
            <w:r w:rsidRPr="0052712D">
              <w:rPr>
                <w:color w:val="000000" w:themeColor="text1"/>
                <w:sz w:val="26"/>
                <w:szCs w:val="26"/>
              </w:rPr>
              <w:t xml:space="preserve">” để xem danh sách </w:t>
            </w:r>
            <w:r w:rsidR="008E141E" w:rsidRPr="0052712D">
              <w:rPr>
                <w:color w:val="000000" w:themeColor="text1"/>
                <w:sz w:val="26"/>
                <w:szCs w:val="26"/>
              </w:rPr>
              <w:t>dự án</w:t>
            </w:r>
            <w:r w:rsidRPr="0052712D">
              <w:rPr>
                <w:color w:val="000000" w:themeColor="text1"/>
                <w:sz w:val="26"/>
                <w:szCs w:val="26"/>
              </w:rPr>
              <w:t xml:space="preserve"> đã bị xóa.</w:t>
            </w:r>
          </w:p>
          <w:p w14:paraId="33DE8BC8" w14:textId="49DB4387"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4</w:t>
            </w:r>
            <w:r w:rsidR="008E141E" w:rsidRPr="0052712D">
              <w:rPr>
                <w:color w:val="000000" w:themeColor="text1"/>
                <w:sz w:val="26"/>
                <w:szCs w:val="26"/>
              </w:rPr>
              <w:t>a</w:t>
            </w:r>
            <w:r w:rsidRPr="0052712D">
              <w:rPr>
                <w:color w:val="000000" w:themeColor="text1"/>
                <w:sz w:val="26"/>
                <w:szCs w:val="26"/>
              </w:rPr>
              <w:t xml:space="preserve">. Hệ thống hiển thị danh sách </w:t>
            </w:r>
            <w:r w:rsidR="008E141E" w:rsidRPr="0052712D">
              <w:rPr>
                <w:color w:val="000000" w:themeColor="text1"/>
                <w:sz w:val="26"/>
                <w:szCs w:val="26"/>
              </w:rPr>
              <w:t>dự án</w:t>
            </w:r>
            <w:r w:rsidRPr="0052712D">
              <w:rPr>
                <w:color w:val="000000" w:themeColor="text1"/>
                <w:sz w:val="26"/>
                <w:szCs w:val="26"/>
              </w:rPr>
              <w:t xml:space="preserve"> đã bị xóa.</w:t>
            </w:r>
          </w:p>
          <w:p w14:paraId="7BA53F6F" w14:textId="6210C5D1"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5</w:t>
            </w:r>
            <w:r w:rsidR="008E141E" w:rsidRPr="0052712D">
              <w:rPr>
                <w:color w:val="000000" w:themeColor="text1"/>
                <w:sz w:val="26"/>
                <w:szCs w:val="26"/>
              </w:rPr>
              <w:t>a</w:t>
            </w:r>
            <w:r w:rsidRPr="0052712D">
              <w:rPr>
                <w:color w:val="000000" w:themeColor="text1"/>
                <w:sz w:val="26"/>
                <w:szCs w:val="26"/>
              </w:rPr>
              <w:t xml:space="preserve">. Quản trị viên nhấn chọn nút </w:t>
            </w:r>
            <w:r w:rsidRPr="0052712D">
              <w:rPr>
                <w:noProof/>
                <w:sz w:val="26"/>
                <w:szCs w:val="26"/>
              </w:rPr>
              <w:drawing>
                <wp:inline distT="0" distB="0" distL="0" distR="0" wp14:anchorId="5FA8301B" wp14:editId="524A5EF0">
                  <wp:extent cx="181032" cy="227343"/>
                  <wp:effectExtent l="0" t="0" r="0" b="0"/>
                  <wp:docPr id="726830307" name="Picture 72683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81032" cy="227343"/>
                          </a:xfrm>
                          <a:prstGeom prst="rect">
                            <a:avLst/>
                          </a:prstGeom>
                        </pic:spPr>
                      </pic:pic>
                    </a:graphicData>
                  </a:graphic>
                </wp:inline>
              </w:drawing>
            </w:r>
            <w:r w:rsidRPr="0052712D">
              <w:rPr>
                <w:color w:val="000000" w:themeColor="text1"/>
                <w:sz w:val="26"/>
                <w:szCs w:val="26"/>
              </w:rPr>
              <w:t xml:space="preserve"> ở bên phải </w:t>
            </w:r>
            <w:r w:rsidR="008E141E" w:rsidRPr="0052712D">
              <w:rPr>
                <w:color w:val="000000" w:themeColor="text1"/>
                <w:sz w:val="26"/>
                <w:szCs w:val="26"/>
              </w:rPr>
              <w:t>dự án</w:t>
            </w:r>
            <w:r w:rsidRPr="0052712D">
              <w:rPr>
                <w:color w:val="000000" w:themeColor="text1"/>
                <w:sz w:val="26"/>
                <w:szCs w:val="26"/>
              </w:rPr>
              <w:t xml:space="preserve"> cần thao tác.</w:t>
            </w:r>
          </w:p>
          <w:p w14:paraId="0D7F85FB" w14:textId="6638F10F"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6</w:t>
            </w:r>
            <w:r w:rsidR="008E141E" w:rsidRPr="0052712D">
              <w:rPr>
                <w:color w:val="000000" w:themeColor="text1"/>
                <w:sz w:val="26"/>
                <w:szCs w:val="26"/>
              </w:rPr>
              <w:t>a</w:t>
            </w:r>
            <w:r w:rsidRPr="0052712D">
              <w:rPr>
                <w:color w:val="000000" w:themeColor="text1"/>
                <w:sz w:val="26"/>
                <w:szCs w:val="26"/>
              </w:rPr>
              <w:t>. Hệ thống hiển thị nút “Restore”.</w:t>
            </w:r>
          </w:p>
          <w:p w14:paraId="70439D03" w14:textId="4B78B933" w:rsidR="00415D24" w:rsidRPr="0052712D" w:rsidRDefault="00415D24" w:rsidP="00F94B71">
            <w:pPr>
              <w:pStyle w:val="NormalWeb"/>
              <w:spacing w:before="0" w:beforeAutospacing="0" w:after="0" w:afterAutospacing="0" w:line="360" w:lineRule="auto"/>
              <w:jc w:val="both"/>
              <w:textAlignment w:val="baseline"/>
              <w:rPr>
                <w:color w:val="000000" w:themeColor="text1"/>
                <w:sz w:val="26"/>
                <w:szCs w:val="26"/>
              </w:rPr>
            </w:pPr>
            <w:r w:rsidRPr="0052712D">
              <w:rPr>
                <w:color w:val="000000" w:themeColor="text1"/>
                <w:sz w:val="26"/>
                <w:szCs w:val="26"/>
              </w:rPr>
              <w:t>7</w:t>
            </w:r>
            <w:r w:rsidR="008E141E" w:rsidRPr="0052712D">
              <w:rPr>
                <w:color w:val="000000" w:themeColor="text1"/>
                <w:sz w:val="26"/>
                <w:szCs w:val="26"/>
              </w:rPr>
              <w:t>a</w:t>
            </w:r>
            <w:r w:rsidRPr="0052712D">
              <w:rPr>
                <w:color w:val="000000" w:themeColor="text1"/>
                <w:sz w:val="26"/>
                <w:szCs w:val="26"/>
              </w:rPr>
              <w:t xml:space="preserve">. Quản trị viên chọn “Restore” để khôi phục </w:t>
            </w:r>
            <w:r w:rsidR="008E141E" w:rsidRPr="0052712D">
              <w:rPr>
                <w:color w:val="000000" w:themeColor="text1"/>
                <w:sz w:val="26"/>
                <w:szCs w:val="26"/>
              </w:rPr>
              <w:t>dự án</w:t>
            </w:r>
            <w:r w:rsidRPr="0052712D">
              <w:rPr>
                <w:color w:val="000000" w:themeColor="text1"/>
                <w:sz w:val="26"/>
                <w:szCs w:val="26"/>
              </w:rPr>
              <w:t>.</w:t>
            </w:r>
          </w:p>
          <w:p w14:paraId="6CEB6A15" w14:textId="643E9CB4"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r w:rsidRPr="0052712D">
              <w:rPr>
                <w:color w:val="000000" w:themeColor="text1"/>
                <w:sz w:val="26"/>
                <w:szCs w:val="26"/>
              </w:rPr>
              <w:t>8</w:t>
            </w:r>
            <w:r w:rsidR="008E141E" w:rsidRPr="0052712D">
              <w:rPr>
                <w:color w:val="000000" w:themeColor="text1"/>
                <w:sz w:val="26"/>
                <w:szCs w:val="26"/>
              </w:rPr>
              <w:t>a</w:t>
            </w:r>
            <w:r w:rsidRPr="0052712D">
              <w:rPr>
                <w:color w:val="000000" w:themeColor="text1"/>
                <w:sz w:val="26"/>
                <w:szCs w:val="26"/>
              </w:rPr>
              <w:t xml:space="preserve">. Hệ thống tiến hành khôi phục </w:t>
            </w:r>
            <w:r w:rsidR="008E141E" w:rsidRPr="0052712D">
              <w:rPr>
                <w:color w:val="000000" w:themeColor="text1"/>
                <w:sz w:val="26"/>
                <w:szCs w:val="26"/>
              </w:rPr>
              <w:t>dự ná</w:t>
            </w:r>
            <w:r w:rsidRPr="0052712D">
              <w:rPr>
                <w:color w:val="000000" w:themeColor="text1"/>
                <w:sz w:val="26"/>
                <w:szCs w:val="26"/>
              </w:rPr>
              <w:t xml:space="preserve"> và thông báo khôi phục thành công</w:t>
            </w:r>
          </w:p>
        </w:tc>
      </w:tr>
      <w:tr w:rsidR="00415D24" w:rsidRPr="003D0E58" w14:paraId="2610F028"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B9AFF68"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lastRenderedPageBreak/>
              <w:t>Alternate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44FFAA" w14:textId="77777777" w:rsidR="00415D24" w:rsidRPr="0052712D" w:rsidRDefault="00415D24" w:rsidP="00F94B71">
            <w:pPr>
              <w:pStyle w:val="NormalWeb"/>
              <w:spacing w:before="0" w:beforeAutospacing="0" w:after="0" w:afterAutospacing="0" w:line="360" w:lineRule="auto"/>
              <w:jc w:val="both"/>
              <w:textAlignment w:val="baseline"/>
              <w:rPr>
                <w:color w:val="000000"/>
                <w:sz w:val="26"/>
                <w:szCs w:val="26"/>
              </w:rPr>
            </w:pPr>
          </w:p>
        </w:tc>
      </w:tr>
      <w:tr w:rsidR="00415D24" w:rsidRPr="003D0E58" w14:paraId="25A1A33A" w14:textId="77777777" w:rsidTr="00F94B71">
        <w:tc>
          <w:tcPr>
            <w:tcW w:w="21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2D9E860" w14:textId="77777777" w:rsidR="00415D24" w:rsidRPr="005C7455" w:rsidRDefault="00415D24" w:rsidP="00F94B71">
            <w:pPr>
              <w:spacing w:after="0" w:line="360" w:lineRule="auto"/>
              <w:jc w:val="both"/>
              <w:rPr>
                <w:rFonts w:ascii="Times New Roman" w:eastAsia="Times New Roman" w:hAnsi="Times New Roman" w:cs="Times New Roman"/>
                <w:kern w:val="0"/>
                <w:sz w:val="24"/>
                <w:szCs w:val="24"/>
                <w14:ligatures w14:val="none"/>
              </w:rPr>
            </w:pPr>
            <w:r w:rsidRPr="005C7455">
              <w:rPr>
                <w:rFonts w:ascii="Times New Roman" w:hAnsi="Times New Roman" w:cs="Times New Roman"/>
                <w:b/>
                <w:bCs/>
                <w:color w:val="000000"/>
                <w:sz w:val="26"/>
                <w:szCs w:val="26"/>
              </w:rPr>
              <w:t>Exception Flow(s)</w:t>
            </w:r>
          </w:p>
        </w:tc>
        <w:tc>
          <w:tcPr>
            <w:tcW w:w="69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CB48D68" w14:textId="77777777" w:rsidR="00415D24" w:rsidRPr="0052712D" w:rsidRDefault="00415D24" w:rsidP="00F94B71">
            <w:pPr>
              <w:pStyle w:val="NormalWeb"/>
              <w:spacing w:before="0" w:beforeAutospacing="0" w:after="0" w:afterAutospacing="0" w:line="360" w:lineRule="auto"/>
              <w:jc w:val="both"/>
              <w:rPr>
                <w:sz w:val="26"/>
                <w:szCs w:val="26"/>
              </w:rPr>
            </w:pPr>
          </w:p>
        </w:tc>
      </w:tr>
    </w:tbl>
    <w:p w14:paraId="7518F52C" w14:textId="77777777" w:rsidR="00415D24" w:rsidRPr="00415D24" w:rsidRDefault="00415D24" w:rsidP="00415D24">
      <w:pPr>
        <w:rPr>
          <w:lang w:val="en-GB"/>
        </w:rPr>
      </w:pPr>
    </w:p>
    <w:p w14:paraId="20BC1E6C" w14:textId="442A69CB" w:rsidR="00A469EB" w:rsidRPr="002D3040" w:rsidRDefault="00A469EB" w:rsidP="002D3040">
      <w:pPr>
        <w:pStyle w:val="Caption"/>
        <w:jc w:val="left"/>
        <w:rPr>
          <w:rFonts w:cs="Times New Roman"/>
        </w:rPr>
      </w:pPr>
    </w:p>
    <w:p w14:paraId="70B0A26B" w14:textId="2F1DAE80" w:rsidR="003F5ACF" w:rsidRDefault="003F5ACF" w:rsidP="00674A68">
      <w:pPr>
        <w:pStyle w:val="Heading2"/>
        <w:numPr>
          <w:ilvl w:val="0"/>
          <w:numId w:val="0"/>
        </w:numPr>
      </w:pPr>
      <w:bookmarkStart w:id="243" w:name="_Toc184671840"/>
      <w:r w:rsidRPr="003F5ACF">
        <w:lastRenderedPageBreak/>
        <w:t>CHƯƠNG 3. THIẾT KẾ PHẦN MỀM</w:t>
      </w:r>
      <w:bookmarkEnd w:id="243"/>
    </w:p>
    <w:p w14:paraId="6093287B" w14:textId="756072D9" w:rsidR="002437C4" w:rsidRPr="009826CC" w:rsidRDefault="002437C4" w:rsidP="002437C4">
      <w:pPr>
        <w:pStyle w:val="Heading3"/>
        <w:numPr>
          <w:ilvl w:val="1"/>
          <w:numId w:val="28"/>
        </w:numPr>
        <w:ind w:left="357" w:hanging="357"/>
        <w:rPr>
          <w:rFonts w:cs="Times New Roman"/>
          <w:szCs w:val="26"/>
          <w:lang w:val="vi-VN"/>
        </w:rPr>
      </w:pPr>
      <w:bookmarkStart w:id="244" w:name="_Toc139289717"/>
      <w:bookmarkStart w:id="245" w:name="_Toc184671841"/>
      <w:bookmarkEnd w:id="232"/>
      <w:bookmarkEnd w:id="233"/>
      <w:bookmarkEnd w:id="234"/>
      <w:bookmarkEnd w:id="235"/>
      <w:r>
        <w:rPr>
          <w:rFonts w:cs="Times New Roman"/>
          <w:szCs w:val="26"/>
          <w:lang w:val="en-US"/>
        </w:rPr>
        <w:t>Một số lược đồ tuần tự</w:t>
      </w:r>
      <w:bookmarkEnd w:id="245"/>
    </w:p>
    <w:p w14:paraId="4A941EB6" w14:textId="0345BD1B" w:rsidR="00252775" w:rsidRPr="009963F7" w:rsidRDefault="00252775" w:rsidP="009F0984">
      <w:pPr>
        <w:pStyle w:val="Heading4"/>
        <w:numPr>
          <w:ilvl w:val="2"/>
          <w:numId w:val="28"/>
        </w:numPr>
        <w:ind w:left="357" w:hanging="357"/>
        <w:rPr>
          <w:rFonts w:cs="Times New Roman"/>
          <w:i w:val="0"/>
          <w:iCs w:val="0"/>
          <w:szCs w:val="26"/>
          <w:lang w:val="en-US"/>
        </w:rPr>
      </w:pPr>
      <w:r w:rsidRPr="009963F7">
        <w:rPr>
          <w:rFonts w:cs="Times New Roman"/>
          <w:i w:val="0"/>
          <w:iCs w:val="0"/>
          <w:szCs w:val="26"/>
          <w:lang w:val="en-US"/>
        </w:rPr>
        <w:t xml:space="preserve">Lược đồ </w:t>
      </w:r>
      <w:bookmarkEnd w:id="244"/>
      <w:r w:rsidR="003316E6" w:rsidRPr="009963F7">
        <w:rPr>
          <w:rFonts w:cs="Times New Roman"/>
          <w:i w:val="0"/>
          <w:iCs w:val="0"/>
          <w:szCs w:val="26"/>
          <w:lang w:val="en-US"/>
        </w:rPr>
        <w:t>đăng nhập</w:t>
      </w:r>
    </w:p>
    <w:p w14:paraId="2F6AF6BF" w14:textId="22C95C14" w:rsidR="00252775" w:rsidRPr="009826CC" w:rsidRDefault="00AC4EE8" w:rsidP="00C74FC6">
      <w:pPr>
        <w:rPr>
          <w:rFonts w:ascii="Times New Roman" w:hAnsi="Times New Roman" w:cs="Times New Roman"/>
          <w:sz w:val="26"/>
          <w:szCs w:val="26"/>
        </w:rPr>
      </w:pPr>
      <w:r w:rsidRPr="00AC4EE8">
        <w:rPr>
          <w:rFonts w:ascii="Times New Roman" w:hAnsi="Times New Roman" w:cs="Times New Roman"/>
          <w:noProof/>
          <w:sz w:val="26"/>
          <w:szCs w:val="26"/>
        </w:rPr>
        <w:drawing>
          <wp:inline distT="0" distB="0" distL="0" distR="0" wp14:anchorId="21DE37FF" wp14:editId="48540660">
            <wp:extent cx="5760720" cy="3524885"/>
            <wp:effectExtent l="0" t="0" r="0" b="0"/>
            <wp:docPr id="201080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2704" name=""/>
                    <pic:cNvPicPr/>
                  </pic:nvPicPr>
                  <pic:blipFill>
                    <a:blip r:embed="rId39"/>
                    <a:stretch>
                      <a:fillRect/>
                    </a:stretch>
                  </pic:blipFill>
                  <pic:spPr>
                    <a:xfrm>
                      <a:off x="0" y="0"/>
                      <a:ext cx="5760720" cy="3524885"/>
                    </a:xfrm>
                    <a:prstGeom prst="rect">
                      <a:avLst/>
                    </a:prstGeom>
                  </pic:spPr>
                </pic:pic>
              </a:graphicData>
            </a:graphic>
          </wp:inline>
        </w:drawing>
      </w:r>
    </w:p>
    <w:p w14:paraId="3588D3EE" w14:textId="4705EA18" w:rsidR="00252775" w:rsidRDefault="00471428" w:rsidP="00471428">
      <w:pPr>
        <w:pStyle w:val="Caption"/>
        <w:rPr>
          <w:rFonts w:cs="Times New Roman"/>
          <w:szCs w:val="26"/>
        </w:rPr>
      </w:pPr>
      <w:bookmarkStart w:id="246" w:name="_Toc184504688"/>
      <w:bookmarkStart w:id="247" w:name="_Toc184671456"/>
      <w:r>
        <w:t xml:space="preserve">Hình </w:t>
      </w:r>
      <w:r w:rsidR="00ED5321">
        <w:fldChar w:fldCharType="begin"/>
      </w:r>
      <w:r w:rsidR="00ED5321">
        <w:instrText xml:space="preserve"> SEQ Hình \* ARABIC </w:instrText>
      </w:r>
      <w:r w:rsidR="00ED5321">
        <w:fldChar w:fldCharType="separate"/>
      </w:r>
      <w:r w:rsidR="00ED5321">
        <w:rPr>
          <w:noProof/>
        </w:rPr>
        <w:t>16</w:t>
      </w:r>
      <w:r w:rsidR="00ED5321">
        <w:fldChar w:fldCharType="end"/>
      </w:r>
      <w:r w:rsidRPr="009826CC">
        <w:rPr>
          <w:rFonts w:cs="Times New Roman"/>
          <w:szCs w:val="26"/>
        </w:rPr>
        <w:t xml:space="preserve">. Lược đồ </w:t>
      </w:r>
      <w:r>
        <w:rPr>
          <w:rFonts w:cs="Times New Roman"/>
          <w:szCs w:val="26"/>
        </w:rPr>
        <w:t>đăng nhập</w:t>
      </w:r>
      <w:bookmarkEnd w:id="246"/>
      <w:bookmarkEnd w:id="247"/>
    </w:p>
    <w:p w14:paraId="246729A5" w14:textId="646CD564" w:rsidR="008B0115" w:rsidRPr="00444874" w:rsidRDefault="008B0115" w:rsidP="009F0984">
      <w:pPr>
        <w:pStyle w:val="Heading4"/>
        <w:numPr>
          <w:ilvl w:val="2"/>
          <w:numId w:val="28"/>
        </w:numPr>
        <w:ind w:left="357" w:hanging="357"/>
        <w:rPr>
          <w:rFonts w:cs="Times New Roman"/>
          <w:i w:val="0"/>
          <w:iCs w:val="0"/>
          <w:szCs w:val="26"/>
          <w:lang w:val="en-US"/>
        </w:rPr>
      </w:pPr>
      <w:r w:rsidRPr="00444874">
        <w:rPr>
          <w:rFonts w:cs="Times New Roman"/>
          <w:i w:val="0"/>
          <w:iCs w:val="0"/>
          <w:szCs w:val="26"/>
          <w:lang w:val="en-US"/>
        </w:rPr>
        <w:lastRenderedPageBreak/>
        <w:t>Lược đồ đăng ký</w:t>
      </w:r>
    </w:p>
    <w:p w14:paraId="0F9D6638" w14:textId="344CC027" w:rsidR="008B0115" w:rsidRDefault="00A47E15" w:rsidP="008B0115">
      <w:pPr>
        <w:rPr>
          <w:lang w:val="en-GB"/>
        </w:rPr>
      </w:pPr>
      <w:r w:rsidRPr="00A47E15">
        <w:rPr>
          <w:noProof/>
          <w:lang w:val="en-GB"/>
        </w:rPr>
        <w:drawing>
          <wp:inline distT="0" distB="0" distL="0" distR="0" wp14:anchorId="7F746185" wp14:editId="2DF619D9">
            <wp:extent cx="5760720" cy="4879340"/>
            <wp:effectExtent l="0" t="0" r="0" b="0"/>
            <wp:docPr id="173788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83320" name=""/>
                    <pic:cNvPicPr/>
                  </pic:nvPicPr>
                  <pic:blipFill>
                    <a:blip r:embed="rId40"/>
                    <a:stretch>
                      <a:fillRect/>
                    </a:stretch>
                  </pic:blipFill>
                  <pic:spPr>
                    <a:xfrm>
                      <a:off x="0" y="0"/>
                      <a:ext cx="5760720" cy="4879340"/>
                    </a:xfrm>
                    <a:prstGeom prst="rect">
                      <a:avLst/>
                    </a:prstGeom>
                  </pic:spPr>
                </pic:pic>
              </a:graphicData>
            </a:graphic>
          </wp:inline>
        </w:drawing>
      </w:r>
    </w:p>
    <w:p w14:paraId="00EC66DA" w14:textId="0F280814" w:rsidR="00710E8E" w:rsidRDefault="00710E8E" w:rsidP="00710E8E">
      <w:pPr>
        <w:pStyle w:val="Caption"/>
      </w:pPr>
      <w:bookmarkStart w:id="248" w:name="_Toc184504689"/>
      <w:bookmarkStart w:id="249" w:name="_Toc184671457"/>
      <w:r>
        <w:t xml:space="preserve">Hình </w:t>
      </w:r>
      <w:r w:rsidR="00ED5321">
        <w:fldChar w:fldCharType="begin"/>
      </w:r>
      <w:r w:rsidR="00ED5321">
        <w:instrText xml:space="preserve"> SEQ Hình \* ARABIC </w:instrText>
      </w:r>
      <w:r w:rsidR="00ED5321">
        <w:fldChar w:fldCharType="separate"/>
      </w:r>
      <w:r w:rsidR="00ED5321">
        <w:rPr>
          <w:noProof/>
        </w:rPr>
        <w:t>17</w:t>
      </w:r>
      <w:r w:rsidR="00ED5321">
        <w:fldChar w:fldCharType="end"/>
      </w:r>
      <w:r>
        <w:t>. Lược đồ đăng ký</w:t>
      </w:r>
      <w:bookmarkEnd w:id="248"/>
      <w:bookmarkEnd w:id="249"/>
    </w:p>
    <w:p w14:paraId="3D84C4C1" w14:textId="66000E30" w:rsidR="00680874" w:rsidRPr="00F278CA" w:rsidRDefault="00680874" w:rsidP="00680874">
      <w:pPr>
        <w:pStyle w:val="Heading4"/>
        <w:numPr>
          <w:ilvl w:val="2"/>
          <w:numId w:val="28"/>
        </w:numPr>
        <w:ind w:left="357" w:hanging="357"/>
        <w:rPr>
          <w:rFonts w:cs="Times New Roman"/>
          <w:i w:val="0"/>
          <w:iCs w:val="0"/>
          <w:szCs w:val="26"/>
          <w:lang w:val="en-US"/>
        </w:rPr>
      </w:pPr>
      <w:r w:rsidRPr="00F278CA">
        <w:rPr>
          <w:rFonts w:cs="Times New Roman"/>
          <w:i w:val="0"/>
          <w:iCs w:val="0"/>
          <w:szCs w:val="26"/>
          <w:lang w:val="en-US"/>
        </w:rPr>
        <w:lastRenderedPageBreak/>
        <w:t>Lược đồ xem chi tiết dự án</w:t>
      </w:r>
    </w:p>
    <w:p w14:paraId="6D773BD7" w14:textId="4E757426" w:rsidR="0BE27CDA" w:rsidRDefault="0BE27CDA" w:rsidP="4C8B4471">
      <w:r>
        <w:rPr>
          <w:noProof/>
        </w:rPr>
        <w:drawing>
          <wp:inline distT="0" distB="0" distL="0" distR="0" wp14:anchorId="3028998E" wp14:editId="0986CCA3">
            <wp:extent cx="5762626" cy="4543425"/>
            <wp:effectExtent l="0" t="0" r="0" b="0"/>
            <wp:docPr id="1725095971" name="Picture 172509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2626" cy="4543425"/>
                    </a:xfrm>
                    <a:prstGeom prst="rect">
                      <a:avLst/>
                    </a:prstGeom>
                  </pic:spPr>
                </pic:pic>
              </a:graphicData>
            </a:graphic>
          </wp:inline>
        </w:drawing>
      </w:r>
    </w:p>
    <w:p w14:paraId="636B4565" w14:textId="666F8B9F" w:rsidR="00640A23" w:rsidRDefault="00640A23" w:rsidP="00640A23"/>
    <w:p w14:paraId="46324592" w14:textId="095B2DFA" w:rsidR="00640A23" w:rsidRDefault="7171E432" w:rsidP="00640A23">
      <w:pPr>
        <w:pStyle w:val="Caption"/>
      </w:pPr>
      <w:bookmarkStart w:id="250" w:name="_Toc184504690"/>
      <w:bookmarkStart w:id="251" w:name="_Toc184671458"/>
      <w:r>
        <w:t xml:space="preserve">Hình </w:t>
      </w:r>
      <w:r w:rsidR="00ED5321">
        <w:fldChar w:fldCharType="begin"/>
      </w:r>
      <w:r w:rsidR="00ED5321">
        <w:instrText xml:space="preserve"> SEQ Hình \* ARABIC </w:instrText>
      </w:r>
      <w:r w:rsidR="00ED5321">
        <w:fldChar w:fldCharType="separate"/>
      </w:r>
      <w:r w:rsidR="00ED5321">
        <w:rPr>
          <w:noProof/>
        </w:rPr>
        <w:t>18</w:t>
      </w:r>
      <w:r w:rsidR="00ED5321">
        <w:fldChar w:fldCharType="end"/>
      </w:r>
      <w:r>
        <w:t xml:space="preserve">. Lược đồ </w:t>
      </w:r>
      <w:r w:rsidR="55378BEC">
        <w:t>xem thông tin dự án</w:t>
      </w:r>
      <w:bookmarkEnd w:id="250"/>
      <w:bookmarkEnd w:id="251"/>
    </w:p>
    <w:p w14:paraId="36B0DAA7" w14:textId="26E66A11" w:rsidR="00680874" w:rsidRPr="002C2402" w:rsidRDefault="00680874" w:rsidP="00680874">
      <w:pPr>
        <w:pStyle w:val="Heading4"/>
        <w:numPr>
          <w:ilvl w:val="2"/>
          <w:numId w:val="28"/>
        </w:numPr>
        <w:ind w:left="357" w:hanging="357"/>
        <w:rPr>
          <w:rFonts w:cs="Times New Roman"/>
          <w:i w:val="0"/>
          <w:iCs w:val="0"/>
          <w:lang w:val="en-US"/>
        </w:rPr>
      </w:pPr>
      <w:r w:rsidRPr="002C2402">
        <w:rPr>
          <w:rFonts w:cs="Times New Roman"/>
          <w:i w:val="0"/>
          <w:iCs w:val="0"/>
          <w:lang w:val="en-US"/>
        </w:rPr>
        <w:lastRenderedPageBreak/>
        <w:t>Lược đồ xem chi tiết công việc</w:t>
      </w:r>
    </w:p>
    <w:p w14:paraId="14D1D069" w14:textId="2A56087B" w:rsidR="00F56F35" w:rsidRPr="00F56F35" w:rsidRDefault="61DACF77" w:rsidP="4C8B4471">
      <w:r>
        <w:rPr>
          <w:noProof/>
        </w:rPr>
        <w:drawing>
          <wp:inline distT="0" distB="0" distL="0" distR="0" wp14:anchorId="25FA7D01" wp14:editId="41F0838A">
            <wp:extent cx="5762626" cy="3476625"/>
            <wp:effectExtent l="0" t="0" r="0" b="0"/>
            <wp:docPr id="1560729677" name="Picture 156072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62626" cy="3476625"/>
                    </a:xfrm>
                    <a:prstGeom prst="rect">
                      <a:avLst/>
                    </a:prstGeom>
                  </pic:spPr>
                </pic:pic>
              </a:graphicData>
            </a:graphic>
          </wp:inline>
        </w:drawing>
      </w:r>
    </w:p>
    <w:p w14:paraId="43733B25" w14:textId="0A2CC726" w:rsidR="00640A23" w:rsidRDefault="46EDED85" w:rsidP="00BE104A">
      <w:pPr>
        <w:pStyle w:val="Caption"/>
      </w:pPr>
      <w:bookmarkStart w:id="252" w:name="_Toc184504691"/>
      <w:bookmarkStart w:id="253" w:name="_Toc184671459"/>
      <w:r>
        <w:t xml:space="preserve">Hình </w:t>
      </w:r>
      <w:r w:rsidR="00ED5321">
        <w:fldChar w:fldCharType="begin"/>
      </w:r>
      <w:r w:rsidR="00ED5321">
        <w:instrText xml:space="preserve"> SEQ Hình \* ARABIC </w:instrText>
      </w:r>
      <w:r w:rsidR="00ED5321">
        <w:fldChar w:fldCharType="separate"/>
      </w:r>
      <w:r w:rsidR="00ED5321">
        <w:rPr>
          <w:noProof/>
        </w:rPr>
        <w:t>19</w:t>
      </w:r>
      <w:r w:rsidR="00ED5321">
        <w:fldChar w:fldCharType="end"/>
      </w:r>
      <w:r>
        <w:t xml:space="preserve">. Lược đồ </w:t>
      </w:r>
      <w:r w:rsidR="119FC2B3">
        <w:t>xem chi tiết công việc</w:t>
      </w:r>
      <w:bookmarkEnd w:id="252"/>
      <w:bookmarkEnd w:id="253"/>
    </w:p>
    <w:p w14:paraId="422587BC" w14:textId="67AB4AEB" w:rsidR="00680874" w:rsidRPr="000D5447" w:rsidRDefault="00680874" w:rsidP="00680874">
      <w:pPr>
        <w:pStyle w:val="Heading4"/>
        <w:numPr>
          <w:ilvl w:val="2"/>
          <w:numId w:val="28"/>
        </w:numPr>
        <w:ind w:left="357" w:hanging="357"/>
        <w:rPr>
          <w:rFonts w:cs="Times New Roman"/>
          <w:i w:val="0"/>
          <w:iCs w:val="0"/>
          <w:lang w:val="en-US"/>
        </w:rPr>
      </w:pPr>
      <w:r w:rsidRPr="000D5447">
        <w:rPr>
          <w:rFonts w:cs="Times New Roman"/>
          <w:i w:val="0"/>
          <w:iCs w:val="0"/>
          <w:lang w:val="en-US"/>
        </w:rPr>
        <w:lastRenderedPageBreak/>
        <w:t>Lược đồ thêm thành viên vào dự án</w:t>
      </w:r>
    </w:p>
    <w:p w14:paraId="29FBC9D1" w14:textId="0B4C8989" w:rsidR="009F1F43" w:rsidRDefault="2BD80177" w:rsidP="4C8B4471">
      <w:pPr>
        <w:keepNext/>
      </w:pPr>
      <w:r>
        <w:rPr>
          <w:noProof/>
        </w:rPr>
        <w:drawing>
          <wp:inline distT="0" distB="0" distL="0" distR="0" wp14:anchorId="15EFC892" wp14:editId="25CCA1B2">
            <wp:extent cx="5762626" cy="5324474"/>
            <wp:effectExtent l="0" t="0" r="0" b="0"/>
            <wp:docPr id="2086199588" name="Picture 208619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62626" cy="5324474"/>
                    </a:xfrm>
                    <a:prstGeom prst="rect">
                      <a:avLst/>
                    </a:prstGeom>
                  </pic:spPr>
                </pic:pic>
              </a:graphicData>
            </a:graphic>
          </wp:inline>
        </w:drawing>
      </w:r>
    </w:p>
    <w:p w14:paraId="04B22AED" w14:textId="7DDA865A" w:rsidR="0045406A" w:rsidRDefault="7C2679D0" w:rsidP="009F1F43">
      <w:pPr>
        <w:pStyle w:val="Caption"/>
      </w:pPr>
      <w:bookmarkStart w:id="254" w:name="_Toc184504692"/>
      <w:bookmarkStart w:id="255" w:name="_Toc184671460"/>
      <w:r>
        <w:t xml:space="preserve">Hình </w:t>
      </w:r>
      <w:r w:rsidR="00ED5321">
        <w:fldChar w:fldCharType="begin"/>
      </w:r>
      <w:r w:rsidR="00ED5321">
        <w:instrText xml:space="preserve"> SEQ Hình \* ARABIC </w:instrText>
      </w:r>
      <w:r w:rsidR="00ED5321">
        <w:fldChar w:fldCharType="separate"/>
      </w:r>
      <w:r w:rsidR="00ED5321">
        <w:rPr>
          <w:noProof/>
        </w:rPr>
        <w:t>20</w:t>
      </w:r>
      <w:r w:rsidR="00ED5321">
        <w:fldChar w:fldCharType="end"/>
      </w:r>
      <w:r>
        <w:t xml:space="preserve">. Lược đồ </w:t>
      </w:r>
      <w:r w:rsidR="72CA01E9">
        <w:t>thêm thành viên vào dự án</w:t>
      </w:r>
      <w:bookmarkEnd w:id="254"/>
      <w:bookmarkEnd w:id="255"/>
    </w:p>
    <w:p w14:paraId="670CB615" w14:textId="2F570198" w:rsidR="00680874" w:rsidRPr="00321D2C" w:rsidRDefault="00680874" w:rsidP="00680874">
      <w:pPr>
        <w:pStyle w:val="Heading4"/>
        <w:numPr>
          <w:ilvl w:val="2"/>
          <w:numId w:val="28"/>
        </w:numPr>
        <w:ind w:left="357" w:hanging="357"/>
        <w:rPr>
          <w:rFonts w:cs="Times New Roman"/>
          <w:i w:val="0"/>
          <w:iCs w:val="0"/>
          <w:lang w:val="en-US"/>
        </w:rPr>
      </w:pPr>
      <w:r w:rsidRPr="00321D2C">
        <w:rPr>
          <w:rFonts w:cs="Times New Roman"/>
          <w:i w:val="0"/>
          <w:iCs w:val="0"/>
          <w:lang w:val="en-US"/>
        </w:rPr>
        <w:lastRenderedPageBreak/>
        <w:t>Lược đồ tạo dự án mới</w:t>
      </w:r>
    </w:p>
    <w:p w14:paraId="46D4272D" w14:textId="4E6DEE08" w:rsidR="00B705EE" w:rsidRDefault="2C13C5AB" w:rsidP="4C8B4471">
      <w:r>
        <w:rPr>
          <w:noProof/>
        </w:rPr>
        <w:drawing>
          <wp:inline distT="0" distB="0" distL="0" distR="0" wp14:anchorId="3F5BEF8A" wp14:editId="6B699EFC">
            <wp:extent cx="5762626" cy="4533900"/>
            <wp:effectExtent l="0" t="0" r="0" b="0"/>
            <wp:docPr id="1232215700" name="Picture 123221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62626" cy="4533900"/>
                    </a:xfrm>
                    <a:prstGeom prst="rect">
                      <a:avLst/>
                    </a:prstGeom>
                  </pic:spPr>
                </pic:pic>
              </a:graphicData>
            </a:graphic>
          </wp:inline>
        </w:drawing>
      </w:r>
    </w:p>
    <w:p w14:paraId="5605890A" w14:textId="24523CDA" w:rsidR="00B705EE" w:rsidRDefault="68B73B14" w:rsidP="00B705EE">
      <w:pPr>
        <w:pStyle w:val="Caption"/>
      </w:pPr>
      <w:bookmarkStart w:id="256" w:name="_Toc184504693"/>
      <w:bookmarkStart w:id="257" w:name="_Toc184671461"/>
      <w:r>
        <w:t xml:space="preserve">Hình </w:t>
      </w:r>
      <w:r w:rsidR="00ED5321">
        <w:fldChar w:fldCharType="begin"/>
      </w:r>
      <w:r w:rsidR="00ED5321">
        <w:instrText xml:space="preserve"> SEQ Hình \* ARABIC </w:instrText>
      </w:r>
      <w:r w:rsidR="00ED5321">
        <w:fldChar w:fldCharType="separate"/>
      </w:r>
      <w:r w:rsidR="00ED5321">
        <w:rPr>
          <w:noProof/>
        </w:rPr>
        <w:t>21</w:t>
      </w:r>
      <w:r w:rsidR="00ED5321">
        <w:fldChar w:fldCharType="end"/>
      </w:r>
      <w:r>
        <w:t xml:space="preserve">. Lược đồ </w:t>
      </w:r>
      <w:r w:rsidR="3804AC57">
        <w:t>tạo dự án mới</w:t>
      </w:r>
      <w:bookmarkEnd w:id="256"/>
      <w:bookmarkEnd w:id="257"/>
    </w:p>
    <w:p w14:paraId="0DE128E0" w14:textId="66B81EB8" w:rsidR="00680874" w:rsidRPr="00012906" w:rsidRDefault="00680874" w:rsidP="00680874">
      <w:pPr>
        <w:pStyle w:val="Heading4"/>
        <w:numPr>
          <w:ilvl w:val="2"/>
          <w:numId w:val="28"/>
        </w:numPr>
        <w:ind w:left="357" w:hanging="357"/>
        <w:rPr>
          <w:rFonts w:cs="Times New Roman"/>
          <w:i w:val="0"/>
          <w:iCs w:val="0"/>
          <w:lang w:val="en-US"/>
        </w:rPr>
      </w:pPr>
      <w:r w:rsidRPr="00012906">
        <w:rPr>
          <w:rFonts w:cs="Times New Roman"/>
          <w:i w:val="0"/>
          <w:iCs w:val="0"/>
          <w:lang w:val="en-US"/>
        </w:rPr>
        <w:lastRenderedPageBreak/>
        <w:t>Lược đồ thêm bình luận công việc</w:t>
      </w:r>
    </w:p>
    <w:p w14:paraId="18018893" w14:textId="3A44E0D1" w:rsidR="003A441A" w:rsidRDefault="6847B8FE" w:rsidP="4C8B4471">
      <w:r>
        <w:rPr>
          <w:noProof/>
        </w:rPr>
        <w:drawing>
          <wp:inline distT="0" distB="0" distL="0" distR="0" wp14:anchorId="0433F6C0" wp14:editId="3FD02D95">
            <wp:extent cx="5753098" cy="3705225"/>
            <wp:effectExtent l="0" t="0" r="0" b="0"/>
            <wp:docPr id="1060611045" name="Picture 106061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53098" cy="3705225"/>
                    </a:xfrm>
                    <a:prstGeom prst="rect">
                      <a:avLst/>
                    </a:prstGeom>
                  </pic:spPr>
                </pic:pic>
              </a:graphicData>
            </a:graphic>
          </wp:inline>
        </w:drawing>
      </w:r>
    </w:p>
    <w:p w14:paraId="04A7BA86" w14:textId="6CB83163" w:rsidR="00BC058D" w:rsidRDefault="0747234E" w:rsidP="0322669D">
      <w:pPr>
        <w:pStyle w:val="Caption"/>
        <w:keepNext/>
      </w:pPr>
      <w:bookmarkStart w:id="258" w:name="_Toc184504694"/>
      <w:bookmarkStart w:id="259" w:name="_Toc184671462"/>
      <w:r>
        <w:t xml:space="preserve">Hình </w:t>
      </w:r>
      <w:r w:rsidR="00ED5321">
        <w:fldChar w:fldCharType="begin"/>
      </w:r>
      <w:r w:rsidR="00ED5321">
        <w:instrText xml:space="preserve"> SEQ Hình \* ARABIC </w:instrText>
      </w:r>
      <w:r w:rsidR="00ED5321">
        <w:fldChar w:fldCharType="separate"/>
      </w:r>
      <w:r w:rsidR="00ED5321">
        <w:rPr>
          <w:noProof/>
        </w:rPr>
        <w:t>22</w:t>
      </w:r>
      <w:r w:rsidR="00ED5321">
        <w:fldChar w:fldCharType="end"/>
      </w:r>
      <w:r>
        <w:t xml:space="preserve">. Lược đồ </w:t>
      </w:r>
      <w:r w:rsidR="6D5BA479">
        <w:t>thêm</w:t>
      </w:r>
      <w:r w:rsidR="75910E83">
        <w:t xml:space="preserve"> bình luận công việc</w:t>
      </w:r>
      <w:bookmarkEnd w:id="258"/>
      <w:bookmarkEnd w:id="259"/>
    </w:p>
    <w:p w14:paraId="2DE42C8B" w14:textId="458F7134" w:rsidR="006A3C38" w:rsidRPr="00CE6E4C" w:rsidRDefault="006A3C38" w:rsidP="006A3C38">
      <w:pPr>
        <w:pStyle w:val="Heading4"/>
        <w:numPr>
          <w:ilvl w:val="2"/>
          <w:numId w:val="28"/>
        </w:numPr>
        <w:ind w:left="357" w:hanging="357"/>
        <w:rPr>
          <w:rFonts w:cs="Times New Roman"/>
          <w:i w:val="0"/>
          <w:iCs w:val="0"/>
          <w:szCs w:val="26"/>
          <w:lang w:val="en-US"/>
        </w:rPr>
      </w:pPr>
      <w:r w:rsidRPr="00CE6E4C">
        <w:rPr>
          <w:rFonts w:cs="Times New Roman"/>
          <w:i w:val="0"/>
          <w:iCs w:val="0"/>
          <w:szCs w:val="26"/>
          <w:lang w:val="en-US"/>
        </w:rPr>
        <w:t>Lược đồ rời dự án</w:t>
      </w:r>
    </w:p>
    <w:p w14:paraId="51AF6AE1" w14:textId="647C7BF6" w:rsidR="00BC058D" w:rsidRDefault="0D6F5919" w:rsidP="4C8B4471">
      <w:pPr>
        <w:keepNext/>
      </w:pPr>
      <w:r>
        <w:rPr>
          <w:noProof/>
        </w:rPr>
        <w:drawing>
          <wp:inline distT="0" distB="0" distL="0" distR="0" wp14:anchorId="18488BBD" wp14:editId="184E3C66">
            <wp:extent cx="5762626" cy="3714750"/>
            <wp:effectExtent l="0" t="0" r="0" b="0"/>
            <wp:docPr id="336040760" name="Picture 3360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62626" cy="3714750"/>
                    </a:xfrm>
                    <a:prstGeom prst="rect">
                      <a:avLst/>
                    </a:prstGeom>
                  </pic:spPr>
                </pic:pic>
              </a:graphicData>
            </a:graphic>
          </wp:inline>
        </w:drawing>
      </w:r>
    </w:p>
    <w:p w14:paraId="5C2ABA78" w14:textId="71127C43" w:rsidR="00680874" w:rsidRDefault="00680874" w:rsidP="00680874">
      <w:pPr>
        <w:pStyle w:val="Caption"/>
      </w:pPr>
      <w:bookmarkStart w:id="260" w:name="_Toc184671463"/>
      <w:r>
        <w:t xml:space="preserve">Hình </w:t>
      </w:r>
      <w:r w:rsidR="00ED5321">
        <w:fldChar w:fldCharType="begin"/>
      </w:r>
      <w:r w:rsidR="00ED5321">
        <w:instrText xml:space="preserve"> SEQ Hình \* ARABIC </w:instrText>
      </w:r>
      <w:r w:rsidR="00ED5321">
        <w:fldChar w:fldCharType="separate"/>
      </w:r>
      <w:r w:rsidR="00ED5321">
        <w:rPr>
          <w:noProof/>
        </w:rPr>
        <w:t>23</w:t>
      </w:r>
      <w:r w:rsidR="00ED5321">
        <w:fldChar w:fldCharType="end"/>
      </w:r>
      <w:r>
        <w:t>. Lược đồ rời dự án</w:t>
      </w:r>
      <w:bookmarkEnd w:id="260"/>
    </w:p>
    <w:p w14:paraId="7F661658" w14:textId="683A221F" w:rsidR="00BC058D" w:rsidRDefault="00BC058D" w:rsidP="00BC058D">
      <w:pPr>
        <w:keepNext/>
        <w:rPr>
          <w:del w:id="261" w:author="Microsoft Word" w:date="2024-12-08T03:40:00Z" w16du:dateUtc="2024-12-07T20:40:00Z"/>
        </w:rPr>
      </w:pPr>
      <w:bookmarkStart w:id="262" w:name="_Toc184523386"/>
      <w:bookmarkStart w:id="263" w:name="_Toc184581815"/>
      <w:bookmarkStart w:id="264" w:name="_Toc184582247"/>
      <w:bookmarkStart w:id="265" w:name="_Toc184600926"/>
      <w:bookmarkStart w:id="266" w:name="_Toc184671842"/>
      <w:bookmarkEnd w:id="262"/>
      <w:bookmarkEnd w:id="263"/>
      <w:bookmarkEnd w:id="264"/>
      <w:bookmarkEnd w:id="265"/>
      <w:bookmarkEnd w:id="266"/>
    </w:p>
    <w:p w14:paraId="3CEB4312" w14:textId="77777777" w:rsidR="00B754F9" w:rsidRPr="009826CC" w:rsidRDefault="00B754F9" w:rsidP="009F0984">
      <w:pPr>
        <w:pStyle w:val="Heading3"/>
        <w:numPr>
          <w:ilvl w:val="1"/>
          <w:numId w:val="28"/>
        </w:numPr>
        <w:ind w:left="357" w:hanging="357"/>
        <w:rPr>
          <w:rFonts w:cs="Times New Roman"/>
          <w:szCs w:val="26"/>
          <w:lang w:val="vi-VN"/>
        </w:rPr>
      </w:pPr>
      <w:bookmarkStart w:id="267" w:name="_Toc139289731"/>
      <w:bookmarkStart w:id="268" w:name="_Toc154327279"/>
      <w:bookmarkStart w:id="269" w:name="_Toc154412199"/>
      <w:bookmarkStart w:id="270" w:name="_Toc154412245"/>
      <w:bookmarkStart w:id="271" w:name="_Toc139289734"/>
      <w:bookmarkStart w:id="272" w:name="_Toc154327280"/>
      <w:bookmarkStart w:id="273" w:name="_Toc154412200"/>
      <w:bookmarkStart w:id="274" w:name="_Toc154412246"/>
      <w:bookmarkStart w:id="275" w:name="_Toc184671843"/>
      <w:r w:rsidRPr="009826CC">
        <w:rPr>
          <w:rFonts w:cs="Times New Roman"/>
          <w:szCs w:val="26"/>
          <w:lang w:val="vi-VN"/>
        </w:rPr>
        <w:t>Thiết kế cơ sở dữ liệu</w:t>
      </w:r>
      <w:bookmarkEnd w:id="267"/>
      <w:bookmarkEnd w:id="268"/>
      <w:bookmarkEnd w:id="269"/>
      <w:bookmarkEnd w:id="270"/>
      <w:bookmarkEnd w:id="275"/>
    </w:p>
    <w:p w14:paraId="2878CBB4" w14:textId="77777777" w:rsidR="00B754F9" w:rsidRPr="008B1035" w:rsidRDefault="00B754F9" w:rsidP="009F0984">
      <w:pPr>
        <w:pStyle w:val="Heading4"/>
        <w:numPr>
          <w:ilvl w:val="2"/>
          <w:numId w:val="28"/>
        </w:numPr>
        <w:ind w:left="180" w:hanging="180"/>
        <w:rPr>
          <w:rFonts w:cs="Times New Roman"/>
          <w:i w:val="0"/>
          <w:iCs w:val="0"/>
          <w:szCs w:val="26"/>
          <w:lang w:val="vi-VN"/>
        </w:rPr>
      </w:pPr>
      <w:bookmarkStart w:id="276" w:name="_Toc139289732"/>
      <w:r w:rsidRPr="008B1035">
        <w:rPr>
          <w:rFonts w:cs="Times New Roman"/>
          <w:i w:val="0"/>
          <w:iCs w:val="0"/>
          <w:szCs w:val="26"/>
          <w:lang w:val="vi-VN"/>
        </w:rPr>
        <w:t xml:space="preserve">Lược đồ </w:t>
      </w:r>
      <w:bookmarkEnd w:id="276"/>
      <w:r w:rsidRPr="008B1035">
        <w:rPr>
          <w:rFonts w:cs="Times New Roman"/>
          <w:i w:val="0"/>
          <w:iCs w:val="0"/>
          <w:szCs w:val="26"/>
          <w:lang w:val="en-US"/>
        </w:rPr>
        <w:t>cơ sở dữ liệu</w:t>
      </w:r>
    </w:p>
    <w:p w14:paraId="4CF98B20" w14:textId="7AFCE06F" w:rsidR="00726D12" w:rsidRDefault="0ABBAD09" w:rsidP="002437C4">
      <w:pPr>
        <w:pStyle w:val="NormalWeb"/>
        <w:ind w:left="360"/>
      </w:pPr>
      <w:r>
        <w:rPr>
          <w:noProof/>
        </w:rPr>
        <w:drawing>
          <wp:inline distT="0" distB="0" distL="0" distR="0" wp14:anchorId="6500F33A" wp14:editId="63957024">
            <wp:extent cx="5762626" cy="5695948"/>
            <wp:effectExtent l="0" t="0" r="0" b="0"/>
            <wp:docPr id="466034570" name="Picture 46603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2626" cy="5695948"/>
                    </a:xfrm>
                    <a:prstGeom prst="rect">
                      <a:avLst/>
                    </a:prstGeom>
                  </pic:spPr>
                </pic:pic>
              </a:graphicData>
            </a:graphic>
          </wp:inline>
        </w:drawing>
      </w:r>
    </w:p>
    <w:p w14:paraId="3D2B7AC7" w14:textId="50B91CAA" w:rsidR="00B754F9" w:rsidRPr="009826CC" w:rsidRDefault="00B754F9" w:rsidP="00B754F9">
      <w:pPr>
        <w:rPr>
          <w:rFonts w:ascii="Times New Roman" w:hAnsi="Times New Roman" w:cs="Times New Roman"/>
          <w:sz w:val="26"/>
          <w:szCs w:val="26"/>
          <w:lang w:val="vi-VN"/>
        </w:rPr>
      </w:pPr>
    </w:p>
    <w:p w14:paraId="4C5EEA47" w14:textId="70D712C3" w:rsidR="00B754F9" w:rsidRPr="00007133" w:rsidRDefault="00B754F9" w:rsidP="3C3866A7">
      <w:pPr>
        <w:pStyle w:val="Caption"/>
        <w:rPr>
          <w:rFonts w:cs="Times New Roman"/>
          <w:lang w:val="en-US"/>
        </w:rPr>
      </w:pPr>
      <w:bookmarkStart w:id="277" w:name="_Toc139289113"/>
      <w:bookmarkStart w:id="278" w:name="_Toc184504722"/>
      <w:bookmarkStart w:id="279" w:name="_Toc184671464"/>
      <w:r w:rsidRPr="3FF9787C">
        <w:rPr>
          <w:rFonts w:cs="Times New Roman"/>
        </w:rPr>
        <w:t xml:space="preserve">Hình </w:t>
      </w:r>
      <w:r w:rsidR="00ED5321">
        <w:rPr>
          <w:rFonts w:cs="Times New Roman"/>
        </w:rPr>
        <w:fldChar w:fldCharType="begin"/>
      </w:r>
      <w:r w:rsidR="00ED5321">
        <w:rPr>
          <w:rFonts w:cs="Times New Roman"/>
        </w:rPr>
        <w:instrText xml:space="preserve"> SEQ Hình \* ARABIC </w:instrText>
      </w:r>
      <w:r w:rsidR="00ED5321">
        <w:rPr>
          <w:rFonts w:cs="Times New Roman"/>
        </w:rPr>
        <w:fldChar w:fldCharType="separate"/>
      </w:r>
      <w:r w:rsidR="00ED5321">
        <w:rPr>
          <w:rFonts w:cs="Times New Roman"/>
          <w:noProof/>
        </w:rPr>
        <w:t>24</w:t>
      </w:r>
      <w:r w:rsidR="00ED5321">
        <w:rPr>
          <w:rFonts w:cs="Times New Roman"/>
        </w:rPr>
        <w:fldChar w:fldCharType="end"/>
      </w:r>
      <w:bookmarkEnd w:id="277"/>
      <w:bookmarkEnd w:id="278"/>
      <w:r w:rsidRPr="3C3866A7">
        <w:rPr>
          <w:rFonts w:cs="Times New Roman"/>
          <w:lang w:val="vi-VN"/>
        </w:rPr>
        <w:t xml:space="preserve">. Lược đồ </w:t>
      </w:r>
      <w:r w:rsidR="1D4DC0BF" w:rsidRPr="3C3866A7">
        <w:rPr>
          <w:rFonts w:cs="Times New Roman"/>
          <w:lang w:val="vi-VN"/>
        </w:rPr>
        <w:t>đồ cơ sở dữ liệu</w:t>
      </w:r>
      <w:r w:rsidR="00007133">
        <w:rPr>
          <w:rFonts w:cs="Times New Roman"/>
          <w:lang w:val="en-US"/>
        </w:rPr>
        <w:t xml:space="preserve"> (1)</w:t>
      </w:r>
      <w:bookmarkEnd w:id="279"/>
    </w:p>
    <w:p w14:paraId="6C65A22E" w14:textId="48FA78A5" w:rsidR="1D4DC0BF" w:rsidRDefault="1D4DC0BF" w:rsidP="3FF9787C">
      <w:pPr>
        <w:pStyle w:val="Caption"/>
        <w:rPr>
          <w:rFonts w:cs="Times New Roman"/>
          <w:lang w:val="vi-VN"/>
        </w:rPr>
      </w:pPr>
      <w:r>
        <w:rPr>
          <w:noProof/>
        </w:rPr>
        <w:lastRenderedPageBreak/>
        <w:drawing>
          <wp:inline distT="0" distB="0" distL="0" distR="0" wp14:anchorId="7F292C6A" wp14:editId="3F5D4C56">
            <wp:extent cx="5057775" cy="5762626"/>
            <wp:effectExtent l="0" t="0" r="0" b="0"/>
            <wp:docPr id="926230190" name="Picture 92623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057775" cy="5762626"/>
                    </a:xfrm>
                    <a:prstGeom prst="rect">
                      <a:avLst/>
                    </a:prstGeom>
                  </pic:spPr>
                </pic:pic>
              </a:graphicData>
            </a:graphic>
          </wp:inline>
        </w:drawing>
      </w:r>
    </w:p>
    <w:p w14:paraId="111BBC9F" w14:textId="32CB4F21" w:rsidR="00AB6BBD" w:rsidRPr="00007133" w:rsidRDefault="00AB6BBD" w:rsidP="00AB6BBD">
      <w:pPr>
        <w:pStyle w:val="Caption"/>
        <w:keepNext/>
        <w:rPr>
          <w:lang w:val="en-US"/>
        </w:rPr>
      </w:pPr>
      <w:bookmarkStart w:id="280" w:name="_Toc184671465"/>
      <w:r>
        <w:t xml:space="preserve">Hình </w:t>
      </w:r>
      <w:r w:rsidR="00ED5321">
        <w:fldChar w:fldCharType="begin"/>
      </w:r>
      <w:r w:rsidR="00ED5321">
        <w:instrText xml:space="preserve"> SEQ Hình \* ARABIC </w:instrText>
      </w:r>
      <w:r w:rsidR="00ED5321">
        <w:fldChar w:fldCharType="separate"/>
      </w:r>
      <w:r w:rsidR="00ED5321">
        <w:rPr>
          <w:noProof/>
        </w:rPr>
        <w:t>25</w:t>
      </w:r>
      <w:r w:rsidR="00ED5321">
        <w:fldChar w:fldCharType="end"/>
      </w:r>
      <w:r>
        <w:t xml:space="preserve">. </w:t>
      </w:r>
      <w:r w:rsidRPr="3C3866A7">
        <w:rPr>
          <w:rFonts w:cs="Times New Roman"/>
          <w:lang w:val="vi-VN"/>
        </w:rPr>
        <w:t>Lược đồ đồ cơ sở dữ liệu</w:t>
      </w:r>
      <w:r w:rsidR="00007133">
        <w:rPr>
          <w:rFonts w:cs="Times New Roman"/>
          <w:lang w:val="en-US"/>
        </w:rPr>
        <w:t xml:space="preserve"> (2)</w:t>
      </w:r>
      <w:bookmarkEnd w:id="280"/>
    </w:p>
    <w:p w14:paraId="2B26D507" w14:textId="7F35320D" w:rsidR="009A17C5" w:rsidRPr="003F3BC6" w:rsidRDefault="009A17C5" w:rsidP="009A17C5">
      <w:pPr>
        <w:pStyle w:val="Heading4"/>
        <w:numPr>
          <w:ilvl w:val="2"/>
          <w:numId w:val="28"/>
        </w:numPr>
        <w:ind w:left="180" w:hanging="180"/>
        <w:rPr>
          <w:rFonts w:cs="Times New Roman"/>
          <w:i w:val="0"/>
          <w:iCs w:val="0"/>
          <w:szCs w:val="26"/>
          <w:lang w:val="vi-VN"/>
        </w:rPr>
      </w:pPr>
      <w:r w:rsidRPr="003F3BC6">
        <w:rPr>
          <w:rFonts w:cs="Times New Roman"/>
          <w:i w:val="0"/>
          <w:iCs w:val="0"/>
          <w:szCs w:val="26"/>
          <w:lang w:val="en-US"/>
        </w:rPr>
        <w:t>Mô tả cơ sở dữ liệu</w:t>
      </w:r>
    </w:p>
    <w:p w14:paraId="5494D203" w14:textId="786BDDD1" w:rsidR="009A17C5" w:rsidRPr="001C3D8D" w:rsidRDefault="009A17C5" w:rsidP="001C3D8D">
      <w:pPr>
        <w:pStyle w:val="Caption"/>
        <w:rPr>
          <w:rFonts w:cs="Times New Roman"/>
          <w:szCs w:val="26"/>
          <w:lang w:val="en-US"/>
        </w:rPr>
      </w:pPr>
      <w:bookmarkStart w:id="281" w:name="_Toc154432737"/>
      <w:bookmarkStart w:id="282" w:name="_Toc154432872"/>
      <w:bookmarkStart w:id="283" w:name="_Toc154432960"/>
      <w:bookmarkStart w:id="284" w:name="_Toc184661884"/>
      <w:r w:rsidRPr="00D13D94">
        <w:rPr>
          <w:rFonts w:cs="Times New Roman"/>
        </w:rPr>
        <w:t xml:space="preserve">Bảng </w:t>
      </w:r>
      <w:r w:rsidR="00AB2FDC">
        <w:rPr>
          <w:rFonts w:cs="Times New Roman"/>
        </w:rPr>
        <w:fldChar w:fldCharType="begin"/>
      </w:r>
      <w:r w:rsidR="00AB2FDC">
        <w:rPr>
          <w:rFonts w:cs="Times New Roman"/>
        </w:rPr>
        <w:instrText xml:space="preserve"> SEQ Bảng \* ARABIC </w:instrText>
      </w:r>
      <w:r w:rsidR="00AB2FDC">
        <w:rPr>
          <w:rFonts w:cs="Times New Roman"/>
        </w:rPr>
        <w:fldChar w:fldCharType="separate"/>
      </w:r>
      <w:r w:rsidR="00AB2FDC">
        <w:rPr>
          <w:rFonts w:cs="Times New Roman"/>
          <w:noProof/>
        </w:rPr>
        <w:t>23</w:t>
      </w:r>
      <w:r w:rsidR="00AB2FDC">
        <w:rPr>
          <w:rFonts w:cs="Times New Roman"/>
        </w:rPr>
        <w:fldChar w:fldCharType="end"/>
      </w:r>
      <w:r w:rsidRPr="00D13D94">
        <w:rPr>
          <w:rFonts w:cs="Times New Roman"/>
          <w:szCs w:val="26"/>
        </w:rPr>
        <w:t xml:space="preserve">. Mô tả </w:t>
      </w:r>
      <w:r w:rsidRPr="00D13D94">
        <w:rPr>
          <w:rFonts w:cs="Times New Roman"/>
          <w:szCs w:val="26"/>
          <w:lang w:val="en-US"/>
        </w:rPr>
        <w:t xml:space="preserve">bảng </w:t>
      </w:r>
      <w:bookmarkEnd w:id="281"/>
      <w:bookmarkEnd w:id="282"/>
      <w:bookmarkEnd w:id="283"/>
      <w:r w:rsidRPr="00D13D94">
        <w:rPr>
          <w:rFonts w:cs="Times New Roman"/>
          <w:szCs w:val="26"/>
          <w:lang w:val="en-US"/>
        </w:rPr>
        <w:t>user</w:t>
      </w:r>
      <w:bookmarkEnd w:id="284"/>
    </w:p>
    <w:tbl>
      <w:tblPr>
        <w:tblStyle w:val="TableGrid"/>
        <w:tblW w:w="0" w:type="auto"/>
        <w:tblLayout w:type="fixed"/>
        <w:tblLook w:val="04A0" w:firstRow="1" w:lastRow="0" w:firstColumn="1" w:lastColumn="0" w:noHBand="0" w:noVBand="1"/>
      </w:tblPr>
      <w:tblGrid>
        <w:gridCol w:w="715"/>
        <w:gridCol w:w="2700"/>
        <w:gridCol w:w="1683"/>
        <w:gridCol w:w="3964"/>
      </w:tblGrid>
      <w:tr w:rsidR="009A17C5" w:rsidRPr="00D13D94" w14:paraId="5437E8C5" w14:textId="77777777" w:rsidTr="00F94B71">
        <w:tc>
          <w:tcPr>
            <w:tcW w:w="715" w:type="dxa"/>
            <w:vAlign w:val="bottom"/>
          </w:tcPr>
          <w:p w14:paraId="6C49AFA7" w14:textId="77777777" w:rsidR="009A17C5" w:rsidRPr="00D13D94" w:rsidRDefault="009A17C5" w:rsidP="00F94B71">
            <w:pPr>
              <w:spacing w:line="360" w:lineRule="auto"/>
              <w:rPr>
                <w:b/>
                <w:bCs/>
                <w:sz w:val="26"/>
                <w:szCs w:val="26"/>
                <w:lang w:val="en-US"/>
              </w:rPr>
            </w:pPr>
            <w:r w:rsidRPr="00D13D94">
              <w:rPr>
                <w:b/>
                <w:bCs/>
                <w:color w:val="000000"/>
                <w:sz w:val="26"/>
                <w:szCs w:val="26"/>
              </w:rPr>
              <w:t>STT</w:t>
            </w:r>
          </w:p>
        </w:tc>
        <w:tc>
          <w:tcPr>
            <w:tcW w:w="2700" w:type="dxa"/>
            <w:vAlign w:val="center"/>
          </w:tcPr>
          <w:p w14:paraId="61E48F74" w14:textId="77777777" w:rsidR="009A17C5" w:rsidRPr="00D13D94" w:rsidRDefault="009A17C5" w:rsidP="00F94B71">
            <w:pPr>
              <w:spacing w:line="360" w:lineRule="auto"/>
              <w:rPr>
                <w:b/>
                <w:bCs/>
                <w:sz w:val="26"/>
                <w:szCs w:val="26"/>
              </w:rPr>
            </w:pPr>
            <w:r w:rsidRPr="00D13D94">
              <w:rPr>
                <w:b/>
                <w:bCs/>
                <w:color w:val="000000"/>
                <w:sz w:val="26"/>
                <w:szCs w:val="26"/>
              </w:rPr>
              <w:t>Tên trường</w:t>
            </w:r>
          </w:p>
        </w:tc>
        <w:tc>
          <w:tcPr>
            <w:tcW w:w="1683" w:type="dxa"/>
            <w:vAlign w:val="center"/>
          </w:tcPr>
          <w:p w14:paraId="186043AA" w14:textId="77777777" w:rsidR="009A17C5" w:rsidRPr="00D13D94" w:rsidRDefault="009A17C5" w:rsidP="00F94B71">
            <w:pPr>
              <w:spacing w:line="360" w:lineRule="auto"/>
              <w:rPr>
                <w:b/>
                <w:bCs/>
                <w:sz w:val="26"/>
                <w:szCs w:val="26"/>
              </w:rPr>
            </w:pPr>
            <w:r w:rsidRPr="00D13D94">
              <w:rPr>
                <w:b/>
                <w:bCs/>
                <w:color w:val="000000"/>
                <w:sz w:val="26"/>
                <w:szCs w:val="26"/>
              </w:rPr>
              <w:t>Loại dữ liệu</w:t>
            </w:r>
          </w:p>
        </w:tc>
        <w:tc>
          <w:tcPr>
            <w:tcW w:w="3964" w:type="dxa"/>
            <w:vAlign w:val="center"/>
          </w:tcPr>
          <w:p w14:paraId="40108129" w14:textId="77777777" w:rsidR="009A17C5" w:rsidRPr="00D13D94" w:rsidRDefault="009A17C5" w:rsidP="00F94B71">
            <w:pPr>
              <w:spacing w:line="360" w:lineRule="auto"/>
              <w:rPr>
                <w:b/>
                <w:bCs/>
                <w:sz w:val="26"/>
                <w:szCs w:val="26"/>
              </w:rPr>
            </w:pPr>
            <w:r w:rsidRPr="00D13D94">
              <w:rPr>
                <w:b/>
                <w:bCs/>
                <w:color w:val="000000"/>
                <w:sz w:val="26"/>
                <w:szCs w:val="26"/>
              </w:rPr>
              <w:t>Chi tiết</w:t>
            </w:r>
          </w:p>
        </w:tc>
      </w:tr>
      <w:tr w:rsidR="009A17C5" w:rsidRPr="00D13D94" w14:paraId="140055AA" w14:textId="77777777" w:rsidTr="00F94B71">
        <w:tc>
          <w:tcPr>
            <w:tcW w:w="715" w:type="dxa"/>
          </w:tcPr>
          <w:p w14:paraId="7FE9B676" w14:textId="77777777" w:rsidR="009A17C5" w:rsidRPr="00D13D94" w:rsidRDefault="009A17C5" w:rsidP="00F94B71">
            <w:pPr>
              <w:spacing w:line="360" w:lineRule="auto"/>
              <w:rPr>
                <w:color w:val="2B2B00"/>
                <w:sz w:val="26"/>
                <w:szCs w:val="26"/>
                <w:lang w:val="en-US"/>
              </w:rPr>
            </w:pPr>
            <w:r w:rsidRPr="00D13D94">
              <w:rPr>
                <w:color w:val="000000"/>
                <w:sz w:val="26"/>
                <w:szCs w:val="26"/>
              </w:rPr>
              <w:t>1</w:t>
            </w:r>
          </w:p>
        </w:tc>
        <w:tc>
          <w:tcPr>
            <w:tcW w:w="2700" w:type="dxa"/>
          </w:tcPr>
          <w:p w14:paraId="4409D875"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_id</w:t>
            </w:r>
          </w:p>
        </w:tc>
        <w:tc>
          <w:tcPr>
            <w:tcW w:w="1683" w:type="dxa"/>
          </w:tcPr>
          <w:p w14:paraId="48C1E9A1" w14:textId="77777777" w:rsidR="009A17C5" w:rsidRPr="00D13D94" w:rsidRDefault="009A17C5" w:rsidP="00F94B71">
            <w:pPr>
              <w:spacing w:line="360" w:lineRule="auto"/>
              <w:rPr>
                <w:color w:val="2B2B00"/>
                <w:sz w:val="26"/>
                <w:szCs w:val="26"/>
              </w:rPr>
            </w:pPr>
            <w:r w:rsidRPr="00D13D94">
              <w:rPr>
                <w:color w:val="000000"/>
                <w:sz w:val="26"/>
                <w:szCs w:val="26"/>
              </w:rPr>
              <w:t>ObjectId</w:t>
            </w:r>
          </w:p>
        </w:tc>
        <w:tc>
          <w:tcPr>
            <w:tcW w:w="3964" w:type="dxa"/>
          </w:tcPr>
          <w:p w14:paraId="522C9942" w14:textId="77777777" w:rsidR="009A17C5" w:rsidRPr="00D13D94" w:rsidRDefault="009A17C5" w:rsidP="00F94B71">
            <w:pPr>
              <w:spacing w:line="360" w:lineRule="auto"/>
              <w:rPr>
                <w:color w:val="2B2B00"/>
                <w:sz w:val="26"/>
                <w:szCs w:val="26"/>
              </w:rPr>
            </w:pPr>
            <w:r w:rsidRPr="00D13D94">
              <w:rPr>
                <w:color w:val="000000"/>
                <w:sz w:val="26"/>
                <w:szCs w:val="26"/>
              </w:rPr>
              <w:t>Định danh duy nhất tự động được tạo bởi MongoDB.</w:t>
            </w:r>
          </w:p>
        </w:tc>
      </w:tr>
      <w:tr w:rsidR="009A17C5" w:rsidRPr="00D13D94" w14:paraId="26FC74D5" w14:textId="77777777" w:rsidTr="00F94B71">
        <w:tc>
          <w:tcPr>
            <w:tcW w:w="715" w:type="dxa"/>
          </w:tcPr>
          <w:p w14:paraId="6BE328AE" w14:textId="77777777" w:rsidR="009A17C5" w:rsidRPr="00D13D94" w:rsidRDefault="009A17C5" w:rsidP="00F94B71">
            <w:pPr>
              <w:spacing w:line="360" w:lineRule="auto"/>
              <w:rPr>
                <w:color w:val="2B2B00"/>
                <w:sz w:val="26"/>
                <w:szCs w:val="26"/>
              </w:rPr>
            </w:pPr>
            <w:r w:rsidRPr="00D13D94">
              <w:rPr>
                <w:color w:val="000000"/>
                <w:sz w:val="26"/>
                <w:szCs w:val="26"/>
              </w:rPr>
              <w:t>2</w:t>
            </w:r>
          </w:p>
        </w:tc>
        <w:tc>
          <w:tcPr>
            <w:tcW w:w="2700" w:type="dxa"/>
          </w:tcPr>
          <w:p w14:paraId="049C97D2"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email</w:t>
            </w:r>
          </w:p>
        </w:tc>
        <w:tc>
          <w:tcPr>
            <w:tcW w:w="1683" w:type="dxa"/>
          </w:tcPr>
          <w:p w14:paraId="06790977"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6C6CDA38" w14:textId="77777777" w:rsidR="009A17C5" w:rsidRPr="00D13D94" w:rsidRDefault="009A17C5" w:rsidP="00F94B71">
            <w:pPr>
              <w:spacing w:line="360" w:lineRule="auto"/>
              <w:rPr>
                <w:color w:val="2B2B00"/>
                <w:sz w:val="26"/>
                <w:szCs w:val="26"/>
              </w:rPr>
            </w:pPr>
            <w:r w:rsidRPr="00D13D94">
              <w:rPr>
                <w:color w:val="000000"/>
                <w:sz w:val="26"/>
                <w:szCs w:val="26"/>
              </w:rPr>
              <w:t>Địa chỉ email của người dùng, đảm bảo duy nhất.</w:t>
            </w:r>
          </w:p>
        </w:tc>
      </w:tr>
      <w:tr w:rsidR="009A17C5" w:rsidRPr="00D13D94" w14:paraId="15C96016" w14:textId="77777777" w:rsidTr="00F94B71">
        <w:tc>
          <w:tcPr>
            <w:tcW w:w="715" w:type="dxa"/>
          </w:tcPr>
          <w:p w14:paraId="3E1AC4CE" w14:textId="77777777" w:rsidR="009A17C5" w:rsidRPr="00D13D94" w:rsidRDefault="009A17C5" w:rsidP="00F94B71">
            <w:pPr>
              <w:spacing w:line="360" w:lineRule="auto"/>
              <w:rPr>
                <w:color w:val="2B2B00"/>
                <w:sz w:val="26"/>
                <w:szCs w:val="26"/>
              </w:rPr>
            </w:pPr>
            <w:r w:rsidRPr="00D13D94">
              <w:rPr>
                <w:color w:val="000000"/>
                <w:sz w:val="26"/>
                <w:szCs w:val="26"/>
              </w:rPr>
              <w:t>3</w:t>
            </w:r>
          </w:p>
        </w:tc>
        <w:tc>
          <w:tcPr>
            <w:tcW w:w="2700" w:type="dxa"/>
          </w:tcPr>
          <w:p w14:paraId="23FCD9DF"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password</w:t>
            </w:r>
          </w:p>
        </w:tc>
        <w:tc>
          <w:tcPr>
            <w:tcW w:w="1683" w:type="dxa"/>
          </w:tcPr>
          <w:p w14:paraId="363EFAFB"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292F4727" w14:textId="77777777" w:rsidR="009A17C5" w:rsidRPr="00D13D94" w:rsidRDefault="009A17C5" w:rsidP="00F94B71">
            <w:pPr>
              <w:spacing w:line="360" w:lineRule="auto"/>
              <w:rPr>
                <w:color w:val="2B2B00"/>
                <w:sz w:val="26"/>
                <w:szCs w:val="26"/>
              </w:rPr>
            </w:pPr>
            <w:r w:rsidRPr="00D13D94">
              <w:rPr>
                <w:color w:val="000000"/>
                <w:sz w:val="26"/>
                <w:szCs w:val="26"/>
              </w:rPr>
              <w:t>Mật khẩu đã được mã hóa.</w:t>
            </w:r>
          </w:p>
        </w:tc>
      </w:tr>
      <w:tr w:rsidR="009A17C5" w:rsidRPr="00D13D94" w14:paraId="4FDD45F8" w14:textId="77777777" w:rsidTr="00F94B71">
        <w:tc>
          <w:tcPr>
            <w:tcW w:w="715" w:type="dxa"/>
          </w:tcPr>
          <w:p w14:paraId="6977F951" w14:textId="77777777" w:rsidR="009A17C5" w:rsidRPr="00D13D94" w:rsidRDefault="009A17C5" w:rsidP="00F94B71">
            <w:pPr>
              <w:spacing w:line="360" w:lineRule="auto"/>
              <w:rPr>
                <w:color w:val="2B2B00"/>
                <w:sz w:val="26"/>
                <w:szCs w:val="26"/>
              </w:rPr>
            </w:pPr>
            <w:r w:rsidRPr="00D13D94">
              <w:rPr>
                <w:color w:val="000000"/>
                <w:sz w:val="26"/>
                <w:szCs w:val="26"/>
              </w:rPr>
              <w:t>4</w:t>
            </w:r>
          </w:p>
        </w:tc>
        <w:tc>
          <w:tcPr>
            <w:tcW w:w="2700" w:type="dxa"/>
          </w:tcPr>
          <w:p w14:paraId="3AA483A6"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googleId</w:t>
            </w:r>
          </w:p>
        </w:tc>
        <w:tc>
          <w:tcPr>
            <w:tcW w:w="1683" w:type="dxa"/>
          </w:tcPr>
          <w:p w14:paraId="545B4E5F"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4DDA6EE6" w14:textId="77777777" w:rsidR="009A17C5" w:rsidRPr="00D13D94" w:rsidRDefault="009A17C5" w:rsidP="00F94B71">
            <w:pPr>
              <w:spacing w:line="360" w:lineRule="auto"/>
              <w:rPr>
                <w:color w:val="2B2B00"/>
                <w:sz w:val="26"/>
                <w:szCs w:val="26"/>
              </w:rPr>
            </w:pPr>
            <w:r w:rsidRPr="00D13D94">
              <w:rPr>
                <w:color w:val="000000"/>
                <w:sz w:val="26"/>
                <w:szCs w:val="26"/>
              </w:rPr>
              <w:t>Định danh duy nhất khi đăng nhập qua Google OAuth.</w:t>
            </w:r>
          </w:p>
        </w:tc>
      </w:tr>
      <w:tr w:rsidR="009A17C5" w:rsidRPr="00D13D94" w14:paraId="7643F5EF" w14:textId="77777777" w:rsidTr="00F94B71">
        <w:tc>
          <w:tcPr>
            <w:tcW w:w="715" w:type="dxa"/>
          </w:tcPr>
          <w:p w14:paraId="76D221D1" w14:textId="77777777" w:rsidR="009A17C5" w:rsidRPr="00D13D94" w:rsidRDefault="009A17C5" w:rsidP="00F94B71">
            <w:pPr>
              <w:spacing w:line="360" w:lineRule="auto"/>
              <w:rPr>
                <w:color w:val="2B2B00"/>
                <w:sz w:val="26"/>
                <w:szCs w:val="26"/>
              </w:rPr>
            </w:pPr>
            <w:r w:rsidRPr="00D13D94">
              <w:rPr>
                <w:color w:val="000000"/>
                <w:sz w:val="26"/>
                <w:szCs w:val="26"/>
              </w:rPr>
              <w:lastRenderedPageBreak/>
              <w:t>5</w:t>
            </w:r>
          </w:p>
        </w:tc>
        <w:tc>
          <w:tcPr>
            <w:tcW w:w="2700" w:type="dxa"/>
          </w:tcPr>
          <w:p w14:paraId="76685040"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image</w:t>
            </w:r>
          </w:p>
        </w:tc>
        <w:tc>
          <w:tcPr>
            <w:tcW w:w="1683" w:type="dxa"/>
          </w:tcPr>
          <w:p w14:paraId="1ADB94DF"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74EAFEF5" w14:textId="77777777" w:rsidR="009A17C5" w:rsidRPr="00D13D94" w:rsidRDefault="009A17C5" w:rsidP="00F94B71">
            <w:pPr>
              <w:spacing w:line="360" w:lineRule="auto"/>
              <w:rPr>
                <w:color w:val="2B2B00"/>
                <w:sz w:val="26"/>
                <w:szCs w:val="26"/>
              </w:rPr>
            </w:pPr>
            <w:r w:rsidRPr="00D13D94">
              <w:rPr>
                <w:color w:val="000000"/>
                <w:sz w:val="26"/>
                <w:szCs w:val="26"/>
              </w:rPr>
              <w:t>URL ảnh đại diện của người dùng.</w:t>
            </w:r>
          </w:p>
        </w:tc>
      </w:tr>
      <w:tr w:rsidR="009A17C5" w:rsidRPr="00D13D94" w14:paraId="7914F015" w14:textId="77777777" w:rsidTr="00F94B71">
        <w:tc>
          <w:tcPr>
            <w:tcW w:w="715" w:type="dxa"/>
          </w:tcPr>
          <w:p w14:paraId="283ED89F" w14:textId="77777777" w:rsidR="009A17C5" w:rsidRPr="00D13D94" w:rsidRDefault="009A17C5" w:rsidP="00F94B71">
            <w:pPr>
              <w:spacing w:line="360" w:lineRule="auto"/>
              <w:rPr>
                <w:color w:val="2B2B00"/>
                <w:sz w:val="26"/>
                <w:szCs w:val="26"/>
              </w:rPr>
            </w:pPr>
            <w:r w:rsidRPr="00D13D94">
              <w:rPr>
                <w:color w:val="000000"/>
                <w:sz w:val="26"/>
                <w:szCs w:val="26"/>
              </w:rPr>
              <w:t>6</w:t>
            </w:r>
          </w:p>
        </w:tc>
        <w:tc>
          <w:tcPr>
            <w:tcW w:w="2700" w:type="dxa"/>
          </w:tcPr>
          <w:p w14:paraId="0E091CEA" w14:textId="77777777" w:rsidR="009A17C5" w:rsidRPr="00D13D94" w:rsidRDefault="009A17C5" w:rsidP="00F94B71">
            <w:pPr>
              <w:spacing w:line="276" w:lineRule="auto"/>
              <w:rPr>
                <w:color w:val="2B2B00"/>
                <w:sz w:val="26"/>
                <w:szCs w:val="26"/>
              </w:rPr>
            </w:pPr>
            <w:r w:rsidRPr="00D13D94">
              <w:rPr>
                <w:rFonts w:eastAsia="Arial Unicode MS"/>
                <w:color w:val="000000"/>
                <w:sz w:val="26"/>
                <w:szCs w:val="26"/>
              </w:rPr>
              <w:t>displayName</w:t>
            </w:r>
          </w:p>
        </w:tc>
        <w:tc>
          <w:tcPr>
            <w:tcW w:w="1683" w:type="dxa"/>
          </w:tcPr>
          <w:p w14:paraId="0EA6E59F"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33C3C979" w14:textId="77777777" w:rsidR="009A17C5" w:rsidRPr="00D13D94" w:rsidRDefault="009A17C5" w:rsidP="00F94B71">
            <w:pPr>
              <w:spacing w:line="360" w:lineRule="auto"/>
              <w:rPr>
                <w:color w:val="2B2B00"/>
                <w:sz w:val="26"/>
                <w:szCs w:val="26"/>
              </w:rPr>
            </w:pPr>
            <w:r w:rsidRPr="00D13D94">
              <w:rPr>
                <w:color w:val="000000"/>
                <w:sz w:val="26"/>
                <w:szCs w:val="26"/>
              </w:rPr>
              <w:t>Tên hiển thị của người dùng, với độ dài từ 3 đến 255 ký tự.</w:t>
            </w:r>
          </w:p>
        </w:tc>
      </w:tr>
      <w:tr w:rsidR="009A17C5" w:rsidRPr="00D13D94" w14:paraId="2B4949C0" w14:textId="77777777" w:rsidTr="00F94B71">
        <w:tc>
          <w:tcPr>
            <w:tcW w:w="715" w:type="dxa"/>
          </w:tcPr>
          <w:p w14:paraId="334B609F" w14:textId="77777777" w:rsidR="009A17C5" w:rsidRPr="00D13D94" w:rsidRDefault="009A17C5" w:rsidP="00F94B71">
            <w:pPr>
              <w:spacing w:line="360" w:lineRule="auto"/>
              <w:rPr>
                <w:color w:val="2B2B00"/>
                <w:sz w:val="26"/>
                <w:szCs w:val="26"/>
              </w:rPr>
            </w:pPr>
            <w:r w:rsidRPr="00D13D94">
              <w:rPr>
                <w:color w:val="000000"/>
                <w:sz w:val="26"/>
                <w:szCs w:val="26"/>
              </w:rPr>
              <w:t>7</w:t>
            </w:r>
          </w:p>
        </w:tc>
        <w:tc>
          <w:tcPr>
            <w:tcW w:w="2700" w:type="dxa"/>
          </w:tcPr>
          <w:p w14:paraId="6DC68B80"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tokenLogin</w:t>
            </w:r>
          </w:p>
        </w:tc>
        <w:tc>
          <w:tcPr>
            <w:tcW w:w="1683" w:type="dxa"/>
          </w:tcPr>
          <w:p w14:paraId="74E2A23C"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3576D800" w14:textId="77777777" w:rsidR="009A17C5" w:rsidRPr="00D13D94" w:rsidRDefault="009A17C5" w:rsidP="00F94B71">
            <w:pPr>
              <w:spacing w:line="360" w:lineRule="auto"/>
              <w:rPr>
                <w:color w:val="2B2B00"/>
                <w:sz w:val="26"/>
                <w:szCs w:val="26"/>
              </w:rPr>
            </w:pPr>
            <w:r w:rsidRPr="00D13D94">
              <w:rPr>
                <w:color w:val="000000"/>
                <w:sz w:val="26"/>
                <w:szCs w:val="26"/>
              </w:rPr>
              <w:t>Token dùng để quản lý phiên đăng nhập.</w:t>
            </w:r>
          </w:p>
        </w:tc>
      </w:tr>
      <w:tr w:rsidR="009A17C5" w:rsidRPr="00D13D94" w14:paraId="74546326" w14:textId="77777777" w:rsidTr="00F94B71">
        <w:tc>
          <w:tcPr>
            <w:tcW w:w="715" w:type="dxa"/>
          </w:tcPr>
          <w:p w14:paraId="359F04BF" w14:textId="77777777" w:rsidR="009A17C5" w:rsidRPr="00D13D94" w:rsidRDefault="009A17C5" w:rsidP="00F94B71">
            <w:pPr>
              <w:spacing w:line="360" w:lineRule="auto"/>
              <w:rPr>
                <w:color w:val="2B2B00"/>
                <w:sz w:val="26"/>
                <w:szCs w:val="26"/>
              </w:rPr>
            </w:pPr>
            <w:r w:rsidRPr="00D13D94">
              <w:rPr>
                <w:color w:val="000000"/>
                <w:sz w:val="26"/>
                <w:szCs w:val="26"/>
              </w:rPr>
              <w:t>8</w:t>
            </w:r>
          </w:p>
        </w:tc>
        <w:tc>
          <w:tcPr>
            <w:tcW w:w="2700" w:type="dxa"/>
          </w:tcPr>
          <w:p w14:paraId="3085DD7E"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is_active</w:t>
            </w:r>
          </w:p>
        </w:tc>
        <w:tc>
          <w:tcPr>
            <w:tcW w:w="1683" w:type="dxa"/>
          </w:tcPr>
          <w:p w14:paraId="1A8EF6E7" w14:textId="77777777" w:rsidR="009A17C5" w:rsidRPr="00D13D94" w:rsidRDefault="009A17C5" w:rsidP="00F94B71">
            <w:pPr>
              <w:spacing w:line="360" w:lineRule="auto"/>
              <w:rPr>
                <w:color w:val="2B2B00"/>
                <w:sz w:val="26"/>
                <w:szCs w:val="26"/>
              </w:rPr>
            </w:pPr>
            <w:r w:rsidRPr="00D13D94">
              <w:rPr>
                <w:color w:val="000000"/>
                <w:sz w:val="26"/>
                <w:szCs w:val="26"/>
              </w:rPr>
              <w:t>Boolean</w:t>
            </w:r>
          </w:p>
        </w:tc>
        <w:tc>
          <w:tcPr>
            <w:tcW w:w="3964" w:type="dxa"/>
          </w:tcPr>
          <w:p w14:paraId="79A2C45F" w14:textId="77777777" w:rsidR="009A17C5" w:rsidRPr="00D13D94" w:rsidRDefault="009A17C5" w:rsidP="00F94B71">
            <w:pPr>
              <w:spacing w:line="360" w:lineRule="auto"/>
              <w:rPr>
                <w:color w:val="2B2B00"/>
                <w:sz w:val="26"/>
                <w:szCs w:val="26"/>
              </w:rPr>
            </w:pPr>
            <w:r w:rsidRPr="00D13D94">
              <w:rPr>
                <w:color w:val="000000"/>
                <w:sz w:val="26"/>
                <w:szCs w:val="26"/>
              </w:rPr>
              <w:t>Trạng thái kích hoạt tài khoản.</w:t>
            </w:r>
          </w:p>
        </w:tc>
      </w:tr>
      <w:tr w:rsidR="009A17C5" w:rsidRPr="00D13D94" w14:paraId="05F1634D" w14:textId="77777777" w:rsidTr="00F94B71">
        <w:tc>
          <w:tcPr>
            <w:tcW w:w="715" w:type="dxa"/>
          </w:tcPr>
          <w:p w14:paraId="646CA5B5" w14:textId="77777777" w:rsidR="009A17C5" w:rsidRPr="00D13D94" w:rsidRDefault="009A17C5" w:rsidP="00F94B71">
            <w:pPr>
              <w:spacing w:line="360" w:lineRule="auto"/>
              <w:rPr>
                <w:color w:val="2B2B00"/>
                <w:sz w:val="26"/>
                <w:szCs w:val="26"/>
              </w:rPr>
            </w:pPr>
            <w:r w:rsidRPr="00D13D94">
              <w:rPr>
                <w:color w:val="000000"/>
                <w:sz w:val="26"/>
                <w:szCs w:val="26"/>
              </w:rPr>
              <w:t>9</w:t>
            </w:r>
          </w:p>
        </w:tc>
        <w:tc>
          <w:tcPr>
            <w:tcW w:w="2700" w:type="dxa"/>
          </w:tcPr>
          <w:p w14:paraId="371E092A"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refreshToken</w:t>
            </w:r>
          </w:p>
        </w:tc>
        <w:tc>
          <w:tcPr>
            <w:tcW w:w="1683" w:type="dxa"/>
          </w:tcPr>
          <w:p w14:paraId="16526621"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7224B99B" w14:textId="77777777" w:rsidR="009A17C5" w:rsidRPr="00D13D94" w:rsidRDefault="009A17C5" w:rsidP="00F94B71">
            <w:pPr>
              <w:spacing w:line="360" w:lineRule="auto"/>
              <w:rPr>
                <w:color w:val="2B2B00"/>
                <w:sz w:val="26"/>
                <w:szCs w:val="26"/>
              </w:rPr>
            </w:pPr>
            <w:r w:rsidRPr="00D13D94">
              <w:rPr>
                <w:color w:val="000000"/>
                <w:sz w:val="26"/>
                <w:szCs w:val="26"/>
              </w:rPr>
              <w:t>Token làm mới JWT.</w:t>
            </w:r>
          </w:p>
        </w:tc>
      </w:tr>
      <w:tr w:rsidR="009A17C5" w:rsidRPr="00D13D94" w14:paraId="20B1CB89" w14:textId="77777777" w:rsidTr="00F94B71">
        <w:tc>
          <w:tcPr>
            <w:tcW w:w="715" w:type="dxa"/>
          </w:tcPr>
          <w:p w14:paraId="187B3B58" w14:textId="77777777" w:rsidR="009A17C5" w:rsidRPr="00D13D94" w:rsidRDefault="009A17C5" w:rsidP="00F94B71">
            <w:pPr>
              <w:spacing w:line="360" w:lineRule="auto"/>
              <w:rPr>
                <w:color w:val="2B2B00"/>
                <w:sz w:val="26"/>
                <w:szCs w:val="26"/>
              </w:rPr>
            </w:pPr>
            <w:r w:rsidRPr="00D13D94">
              <w:rPr>
                <w:color w:val="000000"/>
                <w:sz w:val="26"/>
                <w:szCs w:val="26"/>
              </w:rPr>
              <w:t>10</w:t>
            </w:r>
          </w:p>
        </w:tc>
        <w:tc>
          <w:tcPr>
            <w:tcW w:w="2700" w:type="dxa"/>
          </w:tcPr>
          <w:p w14:paraId="4AA0658D"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isAdmin</w:t>
            </w:r>
          </w:p>
        </w:tc>
        <w:tc>
          <w:tcPr>
            <w:tcW w:w="1683" w:type="dxa"/>
          </w:tcPr>
          <w:p w14:paraId="0664B01D" w14:textId="77777777" w:rsidR="009A17C5" w:rsidRPr="00D13D94" w:rsidRDefault="009A17C5" w:rsidP="00F94B71">
            <w:pPr>
              <w:spacing w:line="360" w:lineRule="auto"/>
              <w:rPr>
                <w:color w:val="2B2B00"/>
                <w:sz w:val="26"/>
                <w:szCs w:val="26"/>
              </w:rPr>
            </w:pPr>
            <w:r w:rsidRPr="00D13D94">
              <w:rPr>
                <w:color w:val="000000"/>
                <w:sz w:val="26"/>
                <w:szCs w:val="26"/>
              </w:rPr>
              <w:t>Boolean</w:t>
            </w:r>
          </w:p>
        </w:tc>
        <w:tc>
          <w:tcPr>
            <w:tcW w:w="3964" w:type="dxa"/>
          </w:tcPr>
          <w:p w14:paraId="5FC4EC80" w14:textId="77777777" w:rsidR="009A17C5" w:rsidRPr="00D13D94" w:rsidRDefault="009A17C5" w:rsidP="00F94B71">
            <w:pPr>
              <w:spacing w:line="360" w:lineRule="auto"/>
              <w:rPr>
                <w:color w:val="2B2B00"/>
                <w:sz w:val="26"/>
                <w:szCs w:val="26"/>
              </w:rPr>
            </w:pPr>
            <w:r w:rsidRPr="00D13D94">
              <w:rPr>
                <w:color w:val="000000"/>
                <w:sz w:val="26"/>
                <w:szCs w:val="26"/>
              </w:rPr>
              <w:t>Xác định quyền admin của tài khoản.</w:t>
            </w:r>
          </w:p>
        </w:tc>
      </w:tr>
      <w:tr w:rsidR="009A17C5" w:rsidRPr="00D13D94" w14:paraId="5E99B4A4" w14:textId="77777777" w:rsidTr="00F94B71">
        <w:tc>
          <w:tcPr>
            <w:tcW w:w="715" w:type="dxa"/>
          </w:tcPr>
          <w:p w14:paraId="5FDA02DC" w14:textId="77777777" w:rsidR="009A17C5" w:rsidRPr="00D13D94" w:rsidRDefault="009A17C5" w:rsidP="00F94B71">
            <w:pPr>
              <w:spacing w:line="360" w:lineRule="auto"/>
              <w:rPr>
                <w:color w:val="2B2B00"/>
                <w:sz w:val="26"/>
                <w:szCs w:val="26"/>
              </w:rPr>
            </w:pPr>
            <w:r w:rsidRPr="00D13D94">
              <w:rPr>
                <w:color w:val="000000"/>
                <w:sz w:val="26"/>
                <w:szCs w:val="26"/>
              </w:rPr>
              <w:t>11</w:t>
            </w:r>
          </w:p>
        </w:tc>
        <w:tc>
          <w:tcPr>
            <w:tcW w:w="2700" w:type="dxa"/>
          </w:tcPr>
          <w:p w14:paraId="49ACA5B0"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verifiedForgotPassWord</w:t>
            </w:r>
          </w:p>
        </w:tc>
        <w:tc>
          <w:tcPr>
            <w:tcW w:w="1683" w:type="dxa"/>
          </w:tcPr>
          <w:p w14:paraId="7F5D1CC3" w14:textId="77777777" w:rsidR="009A17C5" w:rsidRPr="00D13D94" w:rsidRDefault="009A17C5" w:rsidP="00F94B71">
            <w:pPr>
              <w:spacing w:line="360" w:lineRule="auto"/>
              <w:rPr>
                <w:color w:val="2B2B00"/>
                <w:sz w:val="26"/>
                <w:szCs w:val="26"/>
              </w:rPr>
            </w:pPr>
            <w:r w:rsidRPr="00D13D94">
              <w:rPr>
                <w:color w:val="000000"/>
                <w:sz w:val="26"/>
                <w:szCs w:val="26"/>
              </w:rPr>
              <w:t>Number</w:t>
            </w:r>
          </w:p>
        </w:tc>
        <w:tc>
          <w:tcPr>
            <w:tcW w:w="3964" w:type="dxa"/>
          </w:tcPr>
          <w:p w14:paraId="32255E26" w14:textId="77777777" w:rsidR="009A17C5" w:rsidRPr="00D13D94" w:rsidRDefault="009A17C5" w:rsidP="00F94B71">
            <w:pPr>
              <w:spacing w:line="360" w:lineRule="auto"/>
              <w:rPr>
                <w:color w:val="2B2B00"/>
                <w:sz w:val="26"/>
                <w:szCs w:val="26"/>
              </w:rPr>
            </w:pPr>
            <w:r w:rsidRPr="00D13D94">
              <w:rPr>
                <w:color w:val="000000"/>
                <w:sz w:val="26"/>
                <w:szCs w:val="26"/>
              </w:rPr>
              <w:t>Mã xác thực quên mật khẩu.</w:t>
            </w:r>
          </w:p>
        </w:tc>
      </w:tr>
      <w:tr w:rsidR="009A17C5" w:rsidRPr="00D13D94" w14:paraId="433B0B17" w14:textId="77777777" w:rsidTr="00F94B71">
        <w:tc>
          <w:tcPr>
            <w:tcW w:w="715" w:type="dxa"/>
          </w:tcPr>
          <w:p w14:paraId="49B3D371" w14:textId="77777777" w:rsidR="009A17C5" w:rsidRPr="00D13D94" w:rsidRDefault="009A17C5" w:rsidP="00F94B71">
            <w:pPr>
              <w:spacing w:line="360" w:lineRule="auto"/>
              <w:rPr>
                <w:color w:val="2B2B00"/>
                <w:sz w:val="26"/>
                <w:szCs w:val="26"/>
              </w:rPr>
            </w:pPr>
            <w:r w:rsidRPr="00D13D94">
              <w:rPr>
                <w:color w:val="000000"/>
                <w:sz w:val="26"/>
                <w:szCs w:val="26"/>
              </w:rPr>
              <w:t>12</w:t>
            </w:r>
          </w:p>
        </w:tc>
        <w:tc>
          <w:tcPr>
            <w:tcW w:w="2700" w:type="dxa"/>
          </w:tcPr>
          <w:p w14:paraId="12C3640E"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phoneNumber</w:t>
            </w:r>
          </w:p>
        </w:tc>
        <w:tc>
          <w:tcPr>
            <w:tcW w:w="1683" w:type="dxa"/>
          </w:tcPr>
          <w:p w14:paraId="6CE223EE"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3A89602A" w14:textId="77777777" w:rsidR="009A17C5" w:rsidRPr="00D13D94" w:rsidRDefault="009A17C5" w:rsidP="00F94B71">
            <w:pPr>
              <w:spacing w:line="360" w:lineRule="auto"/>
              <w:rPr>
                <w:color w:val="2B2B00"/>
                <w:sz w:val="26"/>
                <w:szCs w:val="26"/>
              </w:rPr>
            </w:pPr>
            <w:r w:rsidRPr="00D13D94">
              <w:rPr>
                <w:color w:val="000000"/>
                <w:sz w:val="26"/>
                <w:szCs w:val="26"/>
              </w:rPr>
              <w:t>Số điện thoại của người dùng.</w:t>
            </w:r>
          </w:p>
        </w:tc>
      </w:tr>
      <w:tr w:rsidR="009A17C5" w:rsidRPr="00D13D94" w14:paraId="62B0F1AA" w14:textId="77777777" w:rsidTr="00F94B71">
        <w:tc>
          <w:tcPr>
            <w:tcW w:w="715" w:type="dxa"/>
          </w:tcPr>
          <w:p w14:paraId="4B255768" w14:textId="77777777" w:rsidR="009A17C5" w:rsidRPr="00D13D94" w:rsidRDefault="009A17C5" w:rsidP="00F94B71">
            <w:pPr>
              <w:spacing w:line="360" w:lineRule="auto"/>
              <w:rPr>
                <w:color w:val="2B2B00"/>
                <w:sz w:val="26"/>
                <w:szCs w:val="26"/>
              </w:rPr>
            </w:pPr>
            <w:r w:rsidRPr="00D13D94">
              <w:rPr>
                <w:color w:val="000000"/>
                <w:sz w:val="26"/>
                <w:szCs w:val="26"/>
              </w:rPr>
              <w:t>13</w:t>
            </w:r>
          </w:p>
        </w:tc>
        <w:tc>
          <w:tcPr>
            <w:tcW w:w="2700" w:type="dxa"/>
          </w:tcPr>
          <w:p w14:paraId="729719C1"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company</w:t>
            </w:r>
          </w:p>
        </w:tc>
        <w:tc>
          <w:tcPr>
            <w:tcW w:w="1683" w:type="dxa"/>
          </w:tcPr>
          <w:p w14:paraId="29C3ED50"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5C73D4A0" w14:textId="77777777" w:rsidR="009A17C5" w:rsidRPr="00D13D94" w:rsidRDefault="009A17C5" w:rsidP="00F94B71">
            <w:pPr>
              <w:spacing w:line="360" w:lineRule="auto"/>
              <w:rPr>
                <w:color w:val="2B2B00"/>
                <w:sz w:val="26"/>
                <w:szCs w:val="26"/>
              </w:rPr>
            </w:pPr>
            <w:r w:rsidRPr="00D13D94">
              <w:rPr>
                <w:color w:val="000000"/>
                <w:sz w:val="26"/>
                <w:szCs w:val="26"/>
              </w:rPr>
              <w:t>Công ty mà người dùng làm việc.</w:t>
            </w:r>
          </w:p>
        </w:tc>
      </w:tr>
      <w:tr w:rsidR="009A17C5" w:rsidRPr="00D13D94" w14:paraId="1B92EDBC" w14:textId="77777777" w:rsidTr="00F94B71">
        <w:tc>
          <w:tcPr>
            <w:tcW w:w="715" w:type="dxa"/>
          </w:tcPr>
          <w:p w14:paraId="3933E40B" w14:textId="77777777" w:rsidR="009A17C5" w:rsidRPr="00D13D94" w:rsidRDefault="009A17C5" w:rsidP="00F94B71">
            <w:pPr>
              <w:spacing w:line="360" w:lineRule="auto"/>
              <w:rPr>
                <w:color w:val="2B2B00"/>
                <w:sz w:val="26"/>
                <w:szCs w:val="26"/>
              </w:rPr>
            </w:pPr>
            <w:r w:rsidRPr="00D13D94">
              <w:rPr>
                <w:color w:val="000000"/>
                <w:sz w:val="26"/>
                <w:szCs w:val="26"/>
              </w:rPr>
              <w:t>14</w:t>
            </w:r>
          </w:p>
        </w:tc>
        <w:tc>
          <w:tcPr>
            <w:tcW w:w="2700" w:type="dxa"/>
          </w:tcPr>
          <w:p w14:paraId="16C0594F"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location</w:t>
            </w:r>
          </w:p>
        </w:tc>
        <w:tc>
          <w:tcPr>
            <w:tcW w:w="1683" w:type="dxa"/>
          </w:tcPr>
          <w:p w14:paraId="6C2EE0F9"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5D798FEA" w14:textId="77777777" w:rsidR="009A17C5" w:rsidRPr="00D13D94" w:rsidRDefault="009A17C5" w:rsidP="00F94B71">
            <w:pPr>
              <w:spacing w:line="360" w:lineRule="auto"/>
              <w:rPr>
                <w:color w:val="2B2B00"/>
                <w:sz w:val="26"/>
                <w:szCs w:val="26"/>
              </w:rPr>
            </w:pPr>
            <w:r w:rsidRPr="00D13D94">
              <w:rPr>
                <w:color w:val="000000"/>
                <w:sz w:val="26"/>
                <w:szCs w:val="26"/>
              </w:rPr>
              <w:t>Địa điểm hiện tại của người dùng.</w:t>
            </w:r>
          </w:p>
        </w:tc>
      </w:tr>
      <w:tr w:rsidR="009A17C5" w:rsidRPr="00D13D94" w14:paraId="04B564D4" w14:textId="77777777" w:rsidTr="00F94B71">
        <w:tc>
          <w:tcPr>
            <w:tcW w:w="715" w:type="dxa"/>
          </w:tcPr>
          <w:p w14:paraId="6EB70416" w14:textId="77777777" w:rsidR="009A17C5" w:rsidRPr="00D13D94" w:rsidRDefault="009A17C5" w:rsidP="00F94B71">
            <w:pPr>
              <w:spacing w:line="360" w:lineRule="auto"/>
              <w:rPr>
                <w:color w:val="2B2B00"/>
                <w:sz w:val="26"/>
                <w:szCs w:val="26"/>
              </w:rPr>
            </w:pPr>
            <w:r w:rsidRPr="00D13D94">
              <w:rPr>
                <w:color w:val="000000"/>
                <w:sz w:val="26"/>
                <w:szCs w:val="26"/>
              </w:rPr>
              <w:t>15</w:t>
            </w:r>
          </w:p>
        </w:tc>
        <w:tc>
          <w:tcPr>
            <w:tcW w:w="2700" w:type="dxa"/>
          </w:tcPr>
          <w:p w14:paraId="7E24A212"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jobTitle</w:t>
            </w:r>
          </w:p>
        </w:tc>
        <w:tc>
          <w:tcPr>
            <w:tcW w:w="1683" w:type="dxa"/>
          </w:tcPr>
          <w:p w14:paraId="5E6A83E6"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3752F608" w14:textId="77777777" w:rsidR="009A17C5" w:rsidRPr="00D13D94" w:rsidRDefault="009A17C5" w:rsidP="00F94B71">
            <w:pPr>
              <w:spacing w:line="360" w:lineRule="auto"/>
              <w:rPr>
                <w:color w:val="2B2B00"/>
                <w:sz w:val="26"/>
                <w:szCs w:val="26"/>
                <w:lang w:val="en-US"/>
              </w:rPr>
            </w:pPr>
            <w:r w:rsidRPr="00D13D94">
              <w:rPr>
                <w:color w:val="000000"/>
                <w:sz w:val="26"/>
                <w:szCs w:val="26"/>
              </w:rPr>
              <w:t>Chức danh công việc.</w:t>
            </w:r>
          </w:p>
        </w:tc>
      </w:tr>
      <w:tr w:rsidR="009A17C5" w:rsidRPr="00D13D94" w14:paraId="28F76639" w14:textId="77777777" w:rsidTr="00F94B71">
        <w:tc>
          <w:tcPr>
            <w:tcW w:w="715" w:type="dxa"/>
          </w:tcPr>
          <w:p w14:paraId="3DE9DD47" w14:textId="77777777" w:rsidR="009A17C5" w:rsidRPr="00D13D94" w:rsidRDefault="009A17C5" w:rsidP="00F94B71">
            <w:pPr>
              <w:spacing w:line="360" w:lineRule="auto"/>
              <w:rPr>
                <w:color w:val="2B2B00"/>
                <w:sz w:val="26"/>
                <w:szCs w:val="26"/>
              </w:rPr>
            </w:pPr>
            <w:r w:rsidRPr="00D13D94">
              <w:rPr>
                <w:color w:val="000000"/>
                <w:sz w:val="26"/>
                <w:szCs w:val="26"/>
              </w:rPr>
              <w:t>16</w:t>
            </w:r>
          </w:p>
        </w:tc>
        <w:tc>
          <w:tcPr>
            <w:tcW w:w="2700" w:type="dxa"/>
          </w:tcPr>
          <w:p w14:paraId="4FDAB27A"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department</w:t>
            </w:r>
          </w:p>
        </w:tc>
        <w:tc>
          <w:tcPr>
            <w:tcW w:w="1683" w:type="dxa"/>
          </w:tcPr>
          <w:p w14:paraId="13FDC951"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0A20D77C" w14:textId="77777777" w:rsidR="009A17C5" w:rsidRPr="00D13D94" w:rsidRDefault="009A17C5" w:rsidP="00F94B71">
            <w:pPr>
              <w:spacing w:line="360" w:lineRule="auto"/>
              <w:rPr>
                <w:color w:val="2B2B00"/>
                <w:sz w:val="26"/>
                <w:szCs w:val="26"/>
              </w:rPr>
            </w:pPr>
            <w:r w:rsidRPr="00D13D94">
              <w:rPr>
                <w:color w:val="000000"/>
                <w:sz w:val="26"/>
                <w:szCs w:val="26"/>
              </w:rPr>
              <w:t>Phòng ban nơi làm việc.</w:t>
            </w:r>
          </w:p>
        </w:tc>
      </w:tr>
      <w:tr w:rsidR="009A17C5" w:rsidRPr="00D13D94" w14:paraId="50EEE8B1" w14:textId="77777777" w:rsidTr="00F94B71">
        <w:tc>
          <w:tcPr>
            <w:tcW w:w="715" w:type="dxa"/>
          </w:tcPr>
          <w:p w14:paraId="361958B2" w14:textId="77777777" w:rsidR="009A17C5" w:rsidRPr="00D13D94" w:rsidRDefault="009A17C5" w:rsidP="00F94B71">
            <w:pPr>
              <w:spacing w:line="360" w:lineRule="auto"/>
              <w:rPr>
                <w:color w:val="2B2B00"/>
                <w:sz w:val="26"/>
                <w:szCs w:val="26"/>
              </w:rPr>
            </w:pPr>
            <w:r w:rsidRPr="00D13D94">
              <w:rPr>
                <w:color w:val="000000"/>
                <w:sz w:val="26"/>
                <w:szCs w:val="26"/>
              </w:rPr>
              <w:t>17</w:t>
            </w:r>
          </w:p>
        </w:tc>
        <w:tc>
          <w:tcPr>
            <w:tcW w:w="2700" w:type="dxa"/>
          </w:tcPr>
          <w:p w14:paraId="056C8327"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username</w:t>
            </w:r>
          </w:p>
        </w:tc>
        <w:tc>
          <w:tcPr>
            <w:tcW w:w="1683" w:type="dxa"/>
          </w:tcPr>
          <w:p w14:paraId="2EF02485"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4DB5C261" w14:textId="77777777" w:rsidR="009A17C5" w:rsidRPr="00D13D94" w:rsidRDefault="009A17C5" w:rsidP="00F94B71">
            <w:pPr>
              <w:spacing w:line="360" w:lineRule="auto"/>
              <w:rPr>
                <w:color w:val="2B2B00"/>
                <w:sz w:val="26"/>
                <w:szCs w:val="26"/>
              </w:rPr>
            </w:pPr>
            <w:r w:rsidRPr="00D13D94">
              <w:rPr>
                <w:color w:val="000000"/>
                <w:sz w:val="26"/>
                <w:szCs w:val="26"/>
              </w:rPr>
              <w:t>Tên đăng nhập của người dùng.</w:t>
            </w:r>
          </w:p>
        </w:tc>
      </w:tr>
      <w:tr w:rsidR="009A17C5" w:rsidRPr="00D13D94" w14:paraId="625BD304" w14:textId="77777777" w:rsidTr="00F94B71">
        <w:tc>
          <w:tcPr>
            <w:tcW w:w="715" w:type="dxa"/>
          </w:tcPr>
          <w:p w14:paraId="7861A5E4" w14:textId="77777777" w:rsidR="009A17C5" w:rsidRPr="00D13D94" w:rsidRDefault="009A17C5" w:rsidP="00F94B71">
            <w:pPr>
              <w:spacing w:line="360" w:lineRule="auto"/>
              <w:rPr>
                <w:color w:val="2B2B00"/>
                <w:sz w:val="26"/>
                <w:szCs w:val="26"/>
              </w:rPr>
            </w:pPr>
            <w:r w:rsidRPr="00D13D94">
              <w:rPr>
                <w:color w:val="000000"/>
                <w:sz w:val="26"/>
                <w:szCs w:val="26"/>
              </w:rPr>
              <w:t>18</w:t>
            </w:r>
          </w:p>
        </w:tc>
        <w:tc>
          <w:tcPr>
            <w:tcW w:w="2700" w:type="dxa"/>
          </w:tcPr>
          <w:p w14:paraId="552602A1"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otp_code</w:t>
            </w:r>
          </w:p>
        </w:tc>
        <w:tc>
          <w:tcPr>
            <w:tcW w:w="1683" w:type="dxa"/>
          </w:tcPr>
          <w:p w14:paraId="2E3FBC6C"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5E2C3E38" w14:textId="77777777" w:rsidR="009A17C5" w:rsidRPr="00D13D94" w:rsidRDefault="009A17C5" w:rsidP="00F94B71">
            <w:pPr>
              <w:spacing w:line="360" w:lineRule="auto"/>
              <w:rPr>
                <w:color w:val="2B2B00"/>
                <w:sz w:val="26"/>
                <w:szCs w:val="26"/>
              </w:rPr>
            </w:pPr>
            <w:r w:rsidRPr="00D13D94">
              <w:rPr>
                <w:color w:val="000000"/>
                <w:sz w:val="26"/>
                <w:szCs w:val="26"/>
              </w:rPr>
              <w:t>Mã OTP để xác thực người dùng.</w:t>
            </w:r>
          </w:p>
        </w:tc>
      </w:tr>
      <w:tr w:rsidR="009A17C5" w:rsidRPr="00D13D94" w14:paraId="04B341E3" w14:textId="77777777" w:rsidTr="00F94B71">
        <w:tc>
          <w:tcPr>
            <w:tcW w:w="715" w:type="dxa"/>
          </w:tcPr>
          <w:p w14:paraId="77BB3723" w14:textId="77777777" w:rsidR="009A17C5" w:rsidRPr="00D13D94" w:rsidRDefault="009A17C5" w:rsidP="00F94B71">
            <w:pPr>
              <w:spacing w:line="360" w:lineRule="auto"/>
              <w:rPr>
                <w:color w:val="2B2B00"/>
                <w:sz w:val="26"/>
                <w:szCs w:val="26"/>
              </w:rPr>
            </w:pPr>
            <w:r w:rsidRPr="00D13D94">
              <w:rPr>
                <w:color w:val="000000"/>
                <w:sz w:val="26"/>
                <w:szCs w:val="26"/>
              </w:rPr>
              <w:t>20</w:t>
            </w:r>
          </w:p>
        </w:tc>
        <w:tc>
          <w:tcPr>
            <w:tcW w:w="2700" w:type="dxa"/>
          </w:tcPr>
          <w:p w14:paraId="643F2F20"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otp_expired</w:t>
            </w:r>
          </w:p>
        </w:tc>
        <w:tc>
          <w:tcPr>
            <w:tcW w:w="1683" w:type="dxa"/>
          </w:tcPr>
          <w:p w14:paraId="66FFD0BD" w14:textId="77777777" w:rsidR="009A17C5" w:rsidRPr="00D13D94" w:rsidRDefault="009A17C5" w:rsidP="00F94B71">
            <w:pPr>
              <w:spacing w:line="360" w:lineRule="auto"/>
              <w:rPr>
                <w:color w:val="2B2B00"/>
                <w:sz w:val="26"/>
                <w:szCs w:val="26"/>
              </w:rPr>
            </w:pPr>
            <w:r w:rsidRPr="00D13D94">
              <w:rPr>
                <w:color w:val="000000"/>
                <w:sz w:val="26"/>
                <w:szCs w:val="26"/>
              </w:rPr>
              <w:t>Date</w:t>
            </w:r>
          </w:p>
        </w:tc>
        <w:tc>
          <w:tcPr>
            <w:tcW w:w="3964" w:type="dxa"/>
          </w:tcPr>
          <w:p w14:paraId="7EF7D4FF" w14:textId="77777777" w:rsidR="009A17C5" w:rsidRPr="00D13D94" w:rsidRDefault="009A17C5" w:rsidP="00F94B71">
            <w:pPr>
              <w:spacing w:line="360" w:lineRule="auto"/>
              <w:rPr>
                <w:color w:val="2B2B00"/>
                <w:sz w:val="26"/>
                <w:szCs w:val="26"/>
              </w:rPr>
            </w:pPr>
            <w:r w:rsidRPr="00D13D94">
              <w:rPr>
                <w:color w:val="000000"/>
                <w:sz w:val="26"/>
                <w:szCs w:val="26"/>
              </w:rPr>
              <w:t>Thời gian hết hạn của mã OTP.</w:t>
            </w:r>
          </w:p>
        </w:tc>
      </w:tr>
      <w:tr w:rsidR="009A17C5" w:rsidRPr="00D13D94" w14:paraId="07D19A7F" w14:textId="77777777" w:rsidTr="00F94B71">
        <w:tc>
          <w:tcPr>
            <w:tcW w:w="715" w:type="dxa"/>
          </w:tcPr>
          <w:p w14:paraId="6BF34FB1" w14:textId="77777777" w:rsidR="009A17C5" w:rsidRPr="00D13D94" w:rsidRDefault="009A17C5" w:rsidP="00F94B71">
            <w:pPr>
              <w:spacing w:line="360" w:lineRule="auto"/>
              <w:rPr>
                <w:color w:val="2B2B00"/>
                <w:sz w:val="26"/>
                <w:szCs w:val="26"/>
                <w:lang w:val="en-US"/>
              </w:rPr>
            </w:pPr>
            <w:r w:rsidRPr="00D13D94">
              <w:rPr>
                <w:color w:val="000000"/>
                <w:sz w:val="26"/>
                <w:szCs w:val="26"/>
              </w:rPr>
              <w:t>21</w:t>
            </w:r>
          </w:p>
        </w:tc>
        <w:tc>
          <w:tcPr>
            <w:tcW w:w="2700" w:type="dxa"/>
          </w:tcPr>
          <w:p w14:paraId="70453C46" w14:textId="77777777" w:rsidR="009A17C5" w:rsidRPr="00D13D94" w:rsidRDefault="009A17C5" w:rsidP="00F94B71">
            <w:pPr>
              <w:spacing w:line="360" w:lineRule="auto"/>
              <w:rPr>
                <w:color w:val="2B2B00"/>
                <w:sz w:val="26"/>
                <w:szCs w:val="26"/>
              </w:rPr>
            </w:pPr>
            <w:r w:rsidRPr="00D13D94">
              <w:rPr>
                <w:rFonts w:eastAsia="Arial Unicode MS"/>
                <w:color w:val="000000"/>
                <w:sz w:val="26"/>
                <w:szCs w:val="26"/>
              </w:rPr>
              <w:t>otp_type</w:t>
            </w:r>
          </w:p>
        </w:tc>
        <w:tc>
          <w:tcPr>
            <w:tcW w:w="1683" w:type="dxa"/>
          </w:tcPr>
          <w:p w14:paraId="2B2636C0"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740F3E30" w14:textId="77777777" w:rsidR="009A17C5" w:rsidRPr="00D13D94" w:rsidRDefault="009A17C5" w:rsidP="00F94B71">
            <w:pPr>
              <w:spacing w:line="360" w:lineRule="auto"/>
              <w:rPr>
                <w:color w:val="2B2B00"/>
                <w:sz w:val="26"/>
                <w:szCs w:val="26"/>
              </w:rPr>
            </w:pPr>
            <w:r w:rsidRPr="00D13D94">
              <w:rPr>
                <w:color w:val="000000"/>
                <w:sz w:val="26"/>
                <w:szCs w:val="26"/>
              </w:rPr>
              <w:t>Loại OTP (e.g., đặt lại mật khẩu, xác thực email).</w:t>
            </w:r>
          </w:p>
        </w:tc>
      </w:tr>
      <w:tr w:rsidR="009A17C5" w:rsidRPr="00D13D94" w14:paraId="1CB84BD7" w14:textId="77777777" w:rsidTr="00F94B71">
        <w:tc>
          <w:tcPr>
            <w:tcW w:w="715" w:type="dxa"/>
          </w:tcPr>
          <w:p w14:paraId="0F20B2B6" w14:textId="77777777" w:rsidR="009A17C5" w:rsidRPr="00D13D94" w:rsidRDefault="009A17C5" w:rsidP="00F94B71">
            <w:pPr>
              <w:spacing w:line="360" w:lineRule="auto"/>
              <w:rPr>
                <w:color w:val="2B2B00"/>
                <w:sz w:val="26"/>
                <w:szCs w:val="26"/>
                <w:lang w:val="en-US"/>
              </w:rPr>
            </w:pPr>
            <w:r w:rsidRPr="00D13D94">
              <w:rPr>
                <w:color w:val="000000"/>
                <w:sz w:val="26"/>
                <w:szCs w:val="26"/>
              </w:rPr>
              <w:t>22</w:t>
            </w:r>
          </w:p>
        </w:tc>
        <w:tc>
          <w:tcPr>
            <w:tcW w:w="2700" w:type="dxa"/>
          </w:tcPr>
          <w:p w14:paraId="7474A8E9" w14:textId="77777777" w:rsidR="009A17C5" w:rsidRPr="00D13D94" w:rsidRDefault="009A17C5" w:rsidP="00F94B71">
            <w:pPr>
              <w:spacing w:line="360" w:lineRule="auto"/>
              <w:rPr>
                <w:rFonts w:eastAsia="Arial Unicode MS"/>
                <w:color w:val="2B2B00"/>
                <w:sz w:val="26"/>
                <w:szCs w:val="26"/>
              </w:rPr>
            </w:pPr>
            <w:r w:rsidRPr="00D13D94">
              <w:rPr>
                <w:rFonts w:eastAsia="Arial Unicode MS"/>
                <w:color w:val="000000"/>
                <w:sz w:val="26"/>
                <w:szCs w:val="26"/>
              </w:rPr>
              <w:t>is_verified</w:t>
            </w:r>
          </w:p>
        </w:tc>
        <w:tc>
          <w:tcPr>
            <w:tcW w:w="1683" w:type="dxa"/>
          </w:tcPr>
          <w:p w14:paraId="3A80E6B6" w14:textId="77777777" w:rsidR="009A17C5" w:rsidRPr="00D13D94" w:rsidRDefault="009A17C5" w:rsidP="00F94B71">
            <w:pPr>
              <w:spacing w:line="360" w:lineRule="auto"/>
              <w:rPr>
                <w:color w:val="2B2B00"/>
                <w:sz w:val="26"/>
                <w:szCs w:val="26"/>
              </w:rPr>
            </w:pPr>
            <w:r w:rsidRPr="00D13D94">
              <w:rPr>
                <w:color w:val="000000"/>
                <w:sz w:val="26"/>
                <w:szCs w:val="26"/>
              </w:rPr>
              <w:t>Boolean</w:t>
            </w:r>
          </w:p>
        </w:tc>
        <w:tc>
          <w:tcPr>
            <w:tcW w:w="3964" w:type="dxa"/>
          </w:tcPr>
          <w:p w14:paraId="7E1F9587" w14:textId="77777777" w:rsidR="009A17C5" w:rsidRPr="00D13D94" w:rsidRDefault="009A17C5" w:rsidP="00F94B71">
            <w:pPr>
              <w:spacing w:line="360" w:lineRule="auto"/>
              <w:rPr>
                <w:color w:val="2B2B00"/>
                <w:sz w:val="26"/>
                <w:szCs w:val="26"/>
              </w:rPr>
            </w:pPr>
            <w:r w:rsidRPr="00D13D94">
              <w:rPr>
                <w:color w:val="000000"/>
                <w:sz w:val="26"/>
                <w:szCs w:val="26"/>
              </w:rPr>
              <w:t>Xác định xem tài khoản đã được xác minh chưa.</w:t>
            </w:r>
          </w:p>
        </w:tc>
      </w:tr>
      <w:tr w:rsidR="009A17C5" w:rsidRPr="00D13D94" w14:paraId="1A1E62D2" w14:textId="77777777" w:rsidTr="00F94B71">
        <w:tc>
          <w:tcPr>
            <w:tcW w:w="715" w:type="dxa"/>
          </w:tcPr>
          <w:p w14:paraId="65422AE1" w14:textId="77777777" w:rsidR="009A17C5" w:rsidRPr="00D13D94" w:rsidRDefault="009A17C5" w:rsidP="00F94B71">
            <w:pPr>
              <w:spacing w:line="360" w:lineRule="auto"/>
              <w:rPr>
                <w:color w:val="2B2B00"/>
                <w:sz w:val="26"/>
                <w:szCs w:val="26"/>
                <w:lang w:val="en-US"/>
              </w:rPr>
            </w:pPr>
            <w:r w:rsidRPr="00D13D94">
              <w:rPr>
                <w:color w:val="000000"/>
                <w:sz w:val="26"/>
                <w:szCs w:val="26"/>
              </w:rPr>
              <w:t>23</w:t>
            </w:r>
          </w:p>
        </w:tc>
        <w:tc>
          <w:tcPr>
            <w:tcW w:w="2700" w:type="dxa"/>
          </w:tcPr>
          <w:p w14:paraId="3673E749" w14:textId="77777777" w:rsidR="009A17C5" w:rsidRPr="00D13D94" w:rsidRDefault="009A17C5" w:rsidP="00F94B71">
            <w:pPr>
              <w:spacing w:line="360" w:lineRule="auto"/>
              <w:rPr>
                <w:rFonts w:eastAsia="Arial Unicode MS"/>
                <w:color w:val="2B2B00"/>
                <w:sz w:val="26"/>
                <w:szCs w:val="26"/>
              </w:rPr>
            </w:pPr>
            <w:r w:rsidRPr="00D13D94">
              <w:rPr>
                <w:rFonts w:eastAsia="Arial Unicode MS"/>
                <w:color w:val="000000"/>
                <w:sz w:val="26"/>
                <w:szCs w:val="26"/>
              </w:rPr>
              <w:t>note</w:t>
            </w:r>
          </w:p>
        </w:tc>
        <w:tc>
          <w:tcPr>
            <w:tcW w:w="1683" w:type="dxa"/>
          </w:tcPr>
          <w:p w14:paraId="177CA46D" w14:textId="77777777" w:rsidR="009A17C5" w:rsidRPr="00D13D94" w:rsidRDefault="009A17C5" w:rsidP="00F94B71">
            <w:pPr>
              <w:spacing w:line="360" w:lineRule="auto"/>
              <w:rPr>
                <w:color w:val="2B2B00"/>
                <w:sz w:val="26"/>
                <w:szCs w:val="26"/>
              </w:rPr>
            </w:pPr>
            <w:r w:rsidRPr="00D13D94">
              <w:rPr>
                <w:color w:val="000000"/>
                <w:sz w:val="26"/>
                <w:szCs w:val="26"/>
              </w:rPr>
              <w:t>String</w:t>
            </w:r>
          </w:p>
        </w:tc>
        <w:tc>
          <w:tcPr>
            <w:tcW w:w="3964" w:type="dxa"/>
          </w:tcPr>
          <w:p w14:paraId="23BCB953" w14:textId="77777777" w:rsidR="009A17C5" w:rsidRPr="00D13D94" w:rsidRDefault="009A17C5" w:rsidP="00F94B71">
            <w:pPr>
              <w:spacing w:line="360" w:lineRule="auto"/>
              <w:rPr>
                <w:color w:val="2B2B00"/>
                <w:sz w:val="26"/>
                <w:szCs w:val="26"/>
              </w:rPr>
            </w:pPr>
            <w:r w:rsidRPr="00D13D94">
              <w:rPr>
                <w:color w:val="000000"/>
                <w:sz w:val="26"/>
                <w:szCs w:val="26"/>
              </w:rPr>
              <w:t>Ghi chú mặc định của người dùng (thường dùng cho nội dung soạn thảo).</w:t>
            </w:r>
          </w:p>
        </w:tc>
      </w:tr>
      <w:tr w:rsidR="009A17C5" w:rsidRPr="00D13D94" w14:paraId="694BC954" w14:textId="77777777" w:rsidTr="00F94B71">
        <w:tc>
          <w:tcPr>
            <w:tcW w:w="715" w:type="dxa"/>
          </w:tcPr>
          <w:p w14:paraId="1AC1D893" w14:textId="77777777" w:rsidR="009A17C5" w:rsidRPr="00D13D94" w:rsidRDefault="009A17C5" w:rsidP="00F94B71">
            <w:pPr>
              <w:spacing w:line="360" w:lineRule="auto"/>
              <w:rPr>
                <w:color w:val="2B2B00"/>
                <w:sz w:val="26"/>
                <w:szCs w:val="26"/>
                <w:lang w:val="en-US"/>
              </w:rPr>
            </w:pPr>
            <w:r w:rsidRPr="00D13D94">
              <w:rPr>
                <w:color w:val="000000"/>
                <w:sz w:val="26"/>
                <w:szCs w:val="26"/>
              </w:rPr>
              <w:t>24</w:t>
            </w:r>
          </w:p>
        </w:tc>
        <w:tc>
          <w:tcPr>
            <w:tcW w:w="2700" w:type="dxa"/>
          </w:tcPr>
          <w:p w14:paraId="199E416B" w14:textId="77777777" w:rsidR="009A17C5" w:rsidRPr="00D13D94" w:rsidRDefault="009A17C5" w:rsidP="00F94B71">
            <w:pPr>
              <w:spacing w:line="360" w:lineRule="auto"/>
              <w:rPr>
                <w:rFonts w:eastAsia="Arial Unicode MS"/>
                <w:color w:val="2B2B00"/>
                <w:sz w:val="26"/>
                <w:szCs w:val="26"/>
              </w:rPr>
            </w:pPr>
            <w:r w:rsidRPr="00D13D94">
              <w:rPr>
                <w:rFonts w:eastAsia="Arial Unicode MS"/>
                <w:color w:val="000000"/>
                <w:sz w:val="26"/>
                <w:szCs w:val="26"/>
              </w:rPr>
              <w:t>createdAt</w:t>
            </w:r>
          </w:p>
        </w:tc>
        <w:tc>
          <w:tcPr>
            <w:tcW w:w="1683" w:type="dxa"/>
          </w:tcPr>
          <w:p w14:paraId="67405A52" w14:textId="77777777" w:rsidR="009A17C5" w:rsidRPr="00D13D94" w:rsidRDefault="009A17C5" w:rsidP="00F94B71">
            <w:pPr>
              <w:spacing w:line="360" w:lineRule="auto"/>
              <w:rPr>
                <w:color w:val="2B2B00"/>
                <w:sz w:val="26"/>
                <w:szCs w:val="26"/>
              </w:rPr>
            </w:pPr>
            <w:r w:rsidRPr="00D13D94">
              <w:rPr>
                <w:color w:val="000000"/>
                <w:sz w:val="26"/>
                <w:szCs w:val="26"/>
              </w:rPr>
              <w:t>Date</w:t>
            </w:r>
          </w:p>
        </w:tc>
        <w:tc>
          <w:tcPr>
            <w:tcW w:w="3964" w:type="dxa"/>
          </w:tcPr>
          <w:p w14:paraId="2AD5DB53" w14:textId="77777777" w:rsidR="009A17C5" w:rsidRPr="00D13D94" w:rsidRDefault="009A17C5" w:rsidP="00F94B71">
            <w:pPr>
              <w:spacing w:line="360" w:lineRule="auto"/>
              <w:rPr>
                <w:color w:val="2B2B00"/>
                <w:sz w:val="26"/>
                <w:szCs w:val="26"/>
              </w:rPr>
            </w:pPr>
            <w:r w:rsidRPr="00D13D94">
              <w:rPr>
                <w:color w:val="000000"/>
                <w:sz w:val="26"/>
                <w:szCs w:val="26"/>
              </w:rPr>
              <w:t>Thời điểm tài khoản được tạo.</w:t>
            </w:r>
          </w:p>
        </w:tc>
      </w:tr>
      <w:tr w:rsidR="009A17C5" w:rsidRPr="00D13D94" w14:paraId="6B15C0B4" w14:textId="77777777" w:rsidTr="00F94B71">
        <w:tc>
          <w:tcPr>
            <w:tcW w:w="715" w:type="dxa"/>
            <w:tcBorders>
              <w:bottom w:val="nil"/>
            </w:tcBorders>
          </w:tcPr>
          <w:p w14:paraId="1B7794FA" w14:textId="77777777" w:rsidR="009A17C5" w:rsidRPr="00D13D94" w:rsidRDefault="009A17C5" w:rsidP="00F94B71">
            <w:pPr>
              <w:spacing w:line="360" w:lineRule="auto"/>
              <w:rPr>
                <w:color w:val="2B2B00"/>
                <w:sz w:val="26"/>
                <w:szCs w:val="26"/>
                <w:lang w:val="en-US"/>
              </w:rPr>
            </w:pPr>
            <w:r w:rsidRPr="00D13D94">
              <w:rPr>
                <w:color w:val="000000"/>
                <w:sz w:val="26"/>
                <w:szCs w:val="26"/>
              </w:rPr>
              <w:t>25</w:t>
            </w:r>
          </w:p>
        </w:tc>
        <w:tc>
          <w:tcPr>
            <w:tcW w:w="2700" w:type="dxa"/>
          </w:tcPr>
          <w:p w14:paraId="559AFF27" w14:textId="77777777" w:rsidR="009A17C5" w:rsidRPr="00D13D94" w:rsidRDefault="009A17C5" w:rsidP="00F94B71">
            <w:pPr>
              <w:spacing w:line="360" w:lineRule="auto"/>
              <w:rPr>
                <w:rFonts w:eastAsia="Arial Unicode MS"/>
                <w:color w:val="2B2B00"/>
                <w:sz w:val="26"/>
                <w:szCs w:val="26"/>
              </w:rPr>
            </w:pPr>
            <w:r w:rsidRPr="00D13D94">
              <w:rPr>
                <w:rFonts w:eastAsia="Arial Unicode MS"/>
                <w:color w:val="000000"/>
                <w:sz w:val="26"/>
                <w:szCs w:val="26"/>
              </w:rPr>
              <w:t>updatedAt</w:t>
            </w:r>
          </w:p>
        </w:tc>
        <w:tc>
          <w:tcPr>
            <w:tcW w:w="1683" w:type="dxa"/>
          </w:tcPr>
          <w:p w14:paraId="363B6E2F" w14:textId="77777777" w:rsidR="009A17C5" w:rsidRPr="00D13D94" w:rsidRDefault="009A17C5" w:rsidP="00F94B71">
            <w:pPr>
              <w:spacing w:line="360" w:lineRule="auto"/>
              <w:rPr>
                <w:color w:val="2B2B00"/>
                <w:sz w:val="26"/>
                <w:szCs w:val="26"/>
              </w:rPr>
            </w:pPr>
            <w:r w:rsidRPr="00D13D94">
              <w:rPr>
                <w:color w:val="000000"/>
                <w:sz w:val="26"/>
                <w:szCs w:val="26"/>
              </w:rPr>
              <w:t>Date</w:t>
            </w:r>
          </w:p>
        </w:tc>
        <w:tc>
          <w:tcPr>
            <w:tcW w:w="3964" w:type="dxa"/>
          </w:tcPr>
          <w:p w14:paraId="20FED3F2" w14:textId="77777777" w:rsidR="009A17C5" w:rsidRPr="00D13D94" w:rsidRDefault="009A17C5" w:rsidP="00F94B71">
            <w:pPr>
              <w:spacing w:line="360" w:lineRule="auto"/>
              <w:rPr>
                <w:color w:val="2B2B00"/>
                <w:sz w:val="26"/>
                <w:szCs w:val="26"/>
              </w:rPr>
            </w:pPr>
            <w:r w:rsidRPr="00D13D94">
              <w:rPr>
                <w:color w:val="000000"/>
                <w:sz w:val="26"/>
                <w:szCs w:val="26"/>
              </w:rPr>
              <w:t>Thời điểm cuối cùng tài khoản được cập nhật.</w:t>
            </w:r>
          </w:p>
        </w:tc>
      </w:tr>
    </w:tbl>
    <w:p w14:paraId="3C8EB8C5" w14:textId="77777777" w:rsidR="009A17C5" w:rsidRPr="00D13D94" w:rsidRDefault="009A17C5" w:rsidP="009A17C5">
      <w:pPr>
        <w:pStyle w:val="Caption"/>
        <w:rPr>
          <w:rFonts w:cs="Times New Roman"/>
          <w:sz w:val="26"/>
          <w:szCs w:val="26"/>
        </w:rPr>
      </w:pPr>
      <w:bookmarkStart w:id="285" w:name="_Toc139288128"/>
      <w:bookmarkStart w:id="286" w:name="_Toc154326525"/>
      <w:bookmarkStart w:id="287" w:name="_Toc154432051"/>
      <w:bookmarkStart w:id="288" w:name="_Toc154432738"/>
      <w:bookmarkStart w:id="289" w:name="_Toc154432873"/>
      <w:bookmarkStart w:id="290" w:name="_Toc154432961"/>
    </w:p>
    <w:p w14:paraId="4A532F50" w14:textId="75735083" w:rsidR="009A17C5" w:rsidRPr="008D42B6" w:rsidRDefault="009A17C5" w:rsidP="009A17C5">
      <w:pPr>
        <w:pStyle w:val="Caption"/>
        <w:rPr>
          <w:rFonts w:cs="Times New Roman"/>
          <w:szCs w:val="22"/>
          <w:lang w:val="en-US"/>
        </w:rPr>
      </w:pPr>
      <w:bookmarkStart w:id="291" w:name="_Toc184661885"/>
      <w:r w:rsidRPr="008D42B6">
        <w:rPr>
          <w:rFonts w:cs="Times New Roman"/>
          <w:szCs w:val="22"/>
        </w:rPr>
        <w:t xml:space="preserve">Bảng </w:t>
      </w:r>
      <w:r w:rsidR="00AB2FDC" w:rsidRPr="008D42B6">
        <w:rPr>
          <w:rFonts w:cs="Times New Roman"/>
          <w:szCs w:val="22"/>
        </w:rPr>
        <w:fldChar w:fldCharType="begin"/>
      </w:r>
      <w:r w:rsidR="00AB2FDC" w:rsidRPr="008D42B6">
        <w:rPr>
          <w:rFonts w:cs="Times New Roman"/>
          <w:szCs w:val="22"/>
        </w:rPr>
        <w:instrText xml:space="preserve"> SEQ Bảng \* ARABIC </w:instrText>
      </w:r>
      <w:r w:rsidR="00AB2FDC" w:rsidRPr="008D42B6">
        <w:rPr>
          <w:rFonts w:cs="Times New Roman"/>
          <w:szCs w:val="22"/>
        </w:rPr>
        <w:fldChar w:fldCharType="separate"/>
      </w:r>
      <w:r w:rsidR="00AB2FDC" w:rsidRPr="008D42B6">
        <w:rPr>
          <w:rFonts w:cs="Times New Roman"/>
          <w:noProof/>
          <w:szCs w:val="22"/>
        </w:rPr>
        <w:t>24</w:t>
      </w:r>
      <w:r w:rsidR="00AB2FDC" w:rsidRPr="008D42B6">
        <w:rPr>
          <w:rFonts w:cs="Times New Roman"/>
          <w:szCs w:val="22"/>
        </w:rPr>
        <w:fldChar w:fldCharType="end"/>
      </w:r>
      <w:r w:rsidRPr="008D42B6">
        <w:rPr>
          <w:rFonts w:cs="Times New Roman"/>
          <w:szCs w:val="22"/>
        </w:rPr>
        <w:t xml:space="preserve">. Mô tả </w:t>
      </w:r>
      <w:bookmarkEnd w:id="285"/>
      <w:bookmarkEnd w:id="286"/>
      <w:bookmarkEnd w:id="287"/>
      <w:bookmarkEnd w:id="288"/>
      <w:bookmarkEnd w:id="289"/>
      <w:bookmarkEnd w:id="290"/>
      <w:r w:rsidRPr="008D42B6">
        <w:rPr>
          <w:rFonts w:cs="Times New Roman"/>
          <w:szCs w:val="22"/>
          <w:lang w:val="en-US"/>
        </w:rPr>
        <w:t>bảng task</w:t>
      </w:r>
      <w:bookmarkEnd w:id="291"/>
    </w:p>
    <w:tbl>
      <w:tblPr>
        <w:tblStyle w:val="TableGrid"/>
        <w:tblW w:w="0" w:type="auto"/>
        <w:tblLayout w:type="fixed"/>
        <w:tblLook w:val="04A0" w:firstRow="1" w:lastRow="0" w:firstColumn="1" w:lastColumn="0" w:noHBand="0" w:noVBand="1"/>
      </w:tblPr>
      <w:tblGrid>
        <w:gridCol w:w="708"/>
        <w:gridCol w:w="2122"/>
        <w:gridCol w:w="2268"/>
        <w:gridCol w:w="3964"/>
      </w:tblGrid>
      <w:tr w:rsidR="009A17C5" w:rsidRPr="00D13D94" w14:paraId="3CEBB03A" w14:textId="77777777" w:rsidTr="00F94B71">
        <w:tc>
          <w:tcPr>
            <w:tcW w:w="708" w:type="dxa"/>
            <w:vAlign w:val="center"/>
          </w:tcPr>
          <w:p w14:paraId="744AF06B" w14:textId="77777777" w:rsidR="009A17C5" w:rsidRPr="00D13D94" w:rsidRDefault="009A17C5" w:rsidP="00F94B71">
            <w:pPr>
              <w:spacing w:line="360" w:lineRule="auto"/>
              <w:rPr>
                <w:b/>
                <w:bCs/>
                <w:sz w:val="26"/>
                <w:szCs w:val="26"/>
                <w:lang w:val="en-US"/>
              </w:rPr>
            </w:pPr>
            <w:r w:rsidRPr="00D13D94">
              <w:rPr>
                <w:b/>
                <w:bCs/>
                <w:sz w:val="26"/>
                <w:szCs w:val="26"/>
                <w:lang w:val="en-US"/>
              </w:rPr>
              <w:lastRenderedPageBreak/>
              <w:t>STT</w:t>
            </w:r>
          </w:p>
        </w:tc>
        <w:tc>
          <w:tcPr>
            <w:tcW w:w="2122" w:type="dxa"/>
            <w:vAlign w:val="center"/>
          </w:tcPr>
          <w:p w14:paraId="79F62956"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268" w:type="dxa"/>
            <w:vAlign w:val="center"/>
          </w:tcPr>
          <w:p w14:paraId="739CBACE"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964" w:type="dxa"/>
            <w:vAlign w:val="center"/>
          </w:tcPr>
          <w:p w14:paraId="5EB766B2"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18FDDFD1" w14:textId="77777777" w:rsidTr="00F94B71">
        <w:tc>
          <w:tcPr>
            <w:tcW w:w="708" w:type="dxa"/>
          </w:tcPr>
          <w:p w14:paraId="38D47AAF" w14:textId="77777777" w:rsidR="009A17C5" w:rsidRPr="00D13D94" w:rsidRDefault="009A17C5" w:rsidP="00F94B71">
            <w:pPr>
              <w:spacing w:line="360" w:lineRule="auto"/>
              <w:rPr>
                <w:sz w:val="26"/>
                <w:szCs w:val="26"/>
              </w:rPr>
            </w:pPr>
            <w:r w:rsidRPr="00D13D94">
              <w:rPr>
                <w:color w:val="000000"/>
                <w:sz w:val="26"/>
                <w:szCs w:val="26"/>
              </w:rPr>
              <w:t>1</w:t>
            </w:r>
          </w:p>
        </w:tc>
        <w:tc>
          <w:tcPr>
            <w:tcW w:w="2122" w:type="dxa"/>
          </w:tcPr>
          <w:p w14:paraId="4A736EB4" w14:textId="77777777" w:rsidR="009A17C5" w:rsidRPr="00D13D94" w:rsidRDefault="009A17C5" w:rsidP="00F94B71">
            <w:pPr>
              <w:spacing w:line="360" w:lineRule="auto"/>
              <w:rPr>
                <w:sz w:val="26"/>
                <w:szCs w:val="26"/>
              </w:rPr>
            </w:pPr>
            <w:r w:rsidRPr="00D13D94">
              <w:rPr>
                <w:rFonts w:eastAsia="Arial Unicode MS"/>
                <w:color w:val="000000"/>
                <w:sz w:val="26"/>
                <w:szCs w:val="26"/>
              </w:rPr>
              <w:t>_id</w:t>
            </w:r>
          </w:p>
        </w:tc>
        <w:tc>
          <w:tcPr>
            <w:tcW w:w="2268" w:type="dxa"/>
          </w:tcPr>
          <w:p w14:paraId="496AD525" w14:textId="77777777" w:rsidR="009A17C5" w:rsidRPr="00D13D94" w:rsidRDefault="009A17C5" w:rsidP="00F94B71">
            <w:pPr>
              <w:spacing w:line="360" w:lineRule="auto"/>
              <w:rPr>
                <w:sz w:val="26"/>
                <w:szCs w:val="26"/>
              </w:rPr>
            </w:pPr>
            <w:r w:rsidRPr="00D13D94">
              <w:rPr>
                <w:color w:val="000000"/>
                <w:sz w:val="26"/>
                <w:szCs w:val="26"/>
              </w:rPr>
              <w:t>ObjectId</w:t>
            </w:r>
          </w:p>
        </w:tc>
        <w:tc>
          <w:tcPr>
            <w:tcW w:w="3964" w:type="dxa"/>
          </w:tcPr>
          <w:p w14:paraId="227FB98B" w14:textId="77777777" w:rsidR="009A17C5" w:rsidRPr="00D13D94" w:rsidRDefault="009A17C5" w:rsidP="00F94B71">
            <w:pPr>
              <w:spacing w:line="360" w:lineRule="auto"/>
              <w:rPr>
                <w:sz w:val="26"/>
                <w:szCs w:val="26"/>
              </w:rPr>
            </w:pPr>
            <w:r w:rsidRPr="00D13D94">
              <w:rPr>
                <w:color w:val="000000"/>
                <w:sz w:val="26"/>
                <w:szCs w:val="26"/>
              </w:rPr>
              <w:t>Định danh duy nhất của tài liệu.</w:t>
            </w:r>
          </w:p>
        </w:tc>
      </w:tr>
      <w:tr w:rsidR="009A17C5" w:rsidRPr="00D13D94" w14:paraId="030B2AF8" w14:textId="77777777" w:rsidTr="00F94B71">
        <w:tc>
          <w:tcPr>
            <w:tcW w:w="708" w:type="dxa"/>
          </w:tcPr>
          <w:p w14:paraId="5E8011FE" w14:textId="77777777" w:rsidR="009A17C5" w:rsidRPr="00D13D94" w:rsidRDefault="009A17C5" w:rsidP="00F94B71">
            <w:pPr>
              <w:spacing w:line="360" w:lineRule="auto"/>
              <w:rPr>
                <w:sz w:val="26"/>
                <w:szCs w:val="26"/>
              </w:rPr>
            </w:pPr>
            <w:r w:rsidRPr="00D13D94">
              <w:rPr>
                <w:color w:val="000000"/>
                <w:sz w:val="26"/>
                <w:szCs w:val="26"/>
              </w:rPr>
              <w:t>2</w:t>
            </w:r>
          </w:p>
        </w:tc>
        <w:tc>
          <w:tcPr>
            <w:tcW w:w="2122" w:type="dxa"/>
          </w:tcPr>
          <w:p w14:paraId="723F1889" w14:textId="77777777" w:rsidR="009A17C5" w:rsidRPr="00D13D94" w:rsidRDefault="009A17C5" w:rsidP="00F94B71">
            <w:pPr>
              <w:spacing w:line="360" w:lineRule="auto"/>
              <w:rPr>
                <w:sz w:val="26"/>
                <w:szCs w:val="26"/>
              </w:rPr>
            </w:pPr>
            <w:r w:rsidRPr="00D13D94">
              <w:rPr>
                <w:rFonts w:eastAsia="Arial Unicode MS"/>
                <w:color w:val="000000"/>
                <w:sz w:val="26"/>
                <w:szCs w:val="26"/>
              </w:rPr>
              <w:t>project_id</w:t>
            </w:r>
          </w:p>
        </w:tc>
        <w:tc>
          <w:tcPr>
            <w:tcW w:w="2268" w:type="dxa"/>
          </w:tcPr>
          <w:p w14:paraId="799D22BF" w14:textId="77777777" w:rsidR="009A17C5" w:rsidRPr="00D13D94" w:rsidRDefault="009A17C5" w:rsidP="00F94B71">
            <w:pPr>
              <w:spacing w:line="360" w:lineRule="auto"/>
              <w:rPr>
                <w:sz w:val="26"/>
                <w:szCs w:val="26"/>
              </w:rPr>
            </w:pPr>
            <w:r w:rsidRPr="00D13D94">
              <w:rPr>
                <w:color w:val="000000"/>
                <w:sz w:val="26"/>
                <w:szCs w:val="26"/>
              </w:rPr>
              <w:t>ObjectId</w:t>
            </w:r>
          </w:p>
        </w:tc>
        <w:tc>
          <w:tcPr>
            <w:tcW w:w="3964" w:type="dxa"/>
          </w:tcPr>
          <w:p w14:paraId="1C4AF7A5" w14:textId="77777777" w:rsidR="009A17C5" w:rsidRPr="00D13D94" w:rsidRDefault="009A17C5" w:rsidP="00F94B71">
            <w:pPr>
              <w:spacing w:line="360" w:lineRule="auto"/>
              <w:rPr>
                <w:sz w:val="26"/>
                <w:szCs w:val="26"/>
              </w:rPr>
            </w:pPr>
            <w:r w:rsidRPr="00D13D94">
              <w:rPr>
                <w:color w:val="000000"/>
                <w:sz w:val="26"/>
                <w:szCs w:val="26"/>
              </w:rPr>
              <w:t xml:space="preserve">Tham chiếu đến </w:t>
            </w:r>
            <w:r w:rsidRPr="00D13D94">
              <w:rPr>
                <w:rFonts w:eastAsia="Arial Unicode MS"/>
                <w:color w:val="000000"/>
                <w:sz w:val="26"/>
                <w:szCs w:val="26"/>
              </w:rPr>
              <w:t>Project</w:t>
            </w:r>
            <w:r w:rsidRPr="00D13D94">
              <w:rPr>
                <w:color w:val="000000"/>
                <w:sz w:val="26"/>
                <w:szCs w:val="26"/>
              </w:rPr>
              <w:t>.</w:t>
            </w:r>
          </w:p>
        </w:tc>
      </w:tr>
      <w:tr w:rsidR="009A17C5" w:rsidRPr="00D13D94" w14:paraId="601ED350" w14:textId="77777777" w:rsidTr="00F94B71">
        <w:tc>
          <w:tcPr>
            <w:tcW w:w="708" w:type="dxa"/>
          </w:tcPr>
          <w:p w14:paraId="5E7C1E25" w14:textId="77777777" w:rsidR="009A17C5" w:rsidRPr="00D13D94" w:rsidRDefault="009A17C5" w:rsidP="00F94B71">
            <w:pPr>
              <w:spacing w:line="360" w:lineRule="auto"/>
              <w:rPr>
                <w:sz w:val="26"/>
                <w:szCs w:val="26"/>
              </w:rPr>
            </w:pPr>
            <w:r w:rsidRPr="00D13D94">
              <w:rPr>
                <w:color w:val="000000"/>
                <w:sz w:val="26"/>
                <w:szCs w:val="26"/>
              </w:rPr>
              <w:t>3</w:t>
            </w:r>
          </w:p>
        </w:tc>
        <w:tc>
          <w:tcPr>
            <w:tcW w:w="2122" w:type="dxa"/>
          </w:tcPr>
          <w:p w14:paraId="5A9D582B" w14:textId="77777777" w:rsidR="009A17C5" w:rsidRPr="00D13D94" w:rsidRDefault="009A17C5" w:rsidP="00F94B71">
            <w:pPr>
              <w:spacing w:line="360" w:lineRule="auto"/>
              <w:rPr>
                <w:sz w:val="26"/>
                <w:szCs w:val="26"/>
              </w:rPr>
            </w:pPr>
            <w:r w:rsidRPr="00D13D94">
              <w:rPr>
                <w:rFonts w:eastAsia="Arial Unicode MS"/>
                <w:color w:val="000000"/>
                <w:sz w:val="26"/>
                <w:szCs w:val="26"/>
              </w:rPr>
              <w:t>list_id</w:t>
            </w:r>
          </w:p>
        </w:tc>
        <w:tc>
          <w:tcPr>
            <w:tcW w:w="2268" w:type="dxa"/>
          </w:tcPr>
          <w:p w14:paraId="614C5B96" w14:textId="77777777" w:rsidR="009A17C5" w:rsidRPr="00D13D94" w:rsidRDefault="009A17C5" w:rsidP="00F94B71">
            <w:pPr>
              <w:spacing w:line="360" w:lineRule="auto"/>
              <w:rPr>
                <w:sz w:val="26"/>
                <w:szCs w:val="26"/>
              </w:rPr>
            </w:pPr>
            <w:r w:rsidRPr="00D13D94">
              <w:rPr>
                <w:color w:val="000000"/>
                <w:sz w:val="26"/>
                <w:szCs w:val="26"/>
              </w:rPr>
              <w:t>ObjectId</w:t>
            </w:r>
          </w:p>
        </w:tc>
        <w:tc>
          <w:tcPr>
            <w:tcW w:w="3964" w:type="dxa"/>
          </w:tcPr>
          <w:p w14:paraId="49626DE5" w14:textId="77777777" w:rsidR="009A17C5" w:rsidRPr="00D13D94" w:rsidRDefault="009A17C5" w:rsidP="00F94B71">
            <w:pPr>
              <w:spacing w:line="360" w:lineRule="auto"/>
              <w:rPr>
                <w:sz w:val="26"/>
                <w:szCs w:val="26"/>
              </w:rPr>
            </w:pPr>
            <w:r w:rsidRPr="00D13D94">
              <w:rPr>
                <w:color w:val="000000"/>
                <w:sz w:val="26"/>
                <w:szCs w:val="26"/>
              </w:rPr>
              <w:t xml:space="preserve">Tham chiếu đến </w:t>
            </w:r>
            <w:r w:rsidRPr="00D13D94">
              <w:rPr>
                <w:rFonts w:eastAsia="Arial Unicode MS"/>
                <w:color w:val="000000"/>
                <w:sz w:val="26"/>
                <w:szCs w:val="26"/>
              </w:rPr>
              <w:t>List</w:t>
            </w:r>
            <w:r w:rsidRPr="00D13D94">
              <w:rPr>
                <w:color w:val="000000"/>
                <w:sz w:val="26"/>
                <w:szCs w:val="26"/>
              </w:rPr>
              <w:t>.</w:t>
            </w:r>
          </w:p>
        </w:tc>
      </w:tr>
      <w:tr w:rsidR="009A17C5" w:rsidRPr="00D13D94" w14:paraId="68BAA153" w14:textId="77777777" w:rsidTr="00F94B71">
        <w:tc>
          <w:tcPr>
            <w:tcW w:w="708" w:type="dxa"/>
          </w:tcPr>
          <w:p w14:paraId="199D9E33" w14:textId="77777777" w:rsidR="009A17C5" w:rsidRPr="00D13D94" w:rsidRDefault="009A17C5" w:rsidP="00F94B71">
            <w:pPr>
              <w:spacing w:line="360" w:lineRule="auto"/>
              <w:rPr>
                <w:sz w:val="26"/>
                <w:szCs w:val="26"/>
              </w:rPr>
            </w:pPr>
            <w:r w:rsidRPr="00D13D94">
              <w:rPr>
                <w:color w:val="000000"/>
                <w:sz w:val="26"/>
                <w:szCs w:val="26"/>
              </w:rPr>
              <w:t>4</w:t>
            </w:r>
          </w:p>
        </w:tc>
        <w:tc>
          <w:tcPr>
            <w:tcW w:w="2122" w:type="dxa"/>
          </w:tcPr>
          <w:p w14:paraId="4ECAC0DA" w14:textId="77777777" w:rsidR="009A17C5" w:rsidRPr="00D13D94" w:rsidRDefault="009A17C5" w:rsidP="00F94B71">
            <w:pPr>
              <w:spacing w:line="360" w:lineRule="auto"/>
              <w:rPr>
                <w:sz w:val="26"/>
                <w:szCs w:val="26"/>
              </w:rPr>
            </w:pPr>
            <w:r w:rsidRPr="00D13D94">
              <w:rPr>
                <w:rFonts w:eastAsia="Arial Unicode MS"/>
                <w:color w:val="000000"/>
                <w:sz w:val="26"/>
                <w:szCs w:val="26"/>
              </w:rPr>
              <w:t>task_name</w:t>
            </w:r>
          </w:p>
        </w:tc>
        <w:tc>
          <w:tcPr>
            <w:tcW w:w="2268" w:type="dxa"/>
          </w:tcPr>
          <w:p w14:paraId="5355391F" w14:textId="77777777" w:rsidR="009A17C5" w:rsidRPr="00D13D94" w:rsidRDefault="009A17C5" w:rsidP="00F94B71">
            <w:pPr>
              <w:spacing w:line="360" w:lineRule="auto"/>
              <w:rPr>
                <w:sz w:val="26"/>
                <w:szCs w:val="26"/>
              </w:rPr>
            </w:pPr>
            <w:r w:rsidRPr="00D13D94">
              <w:rPr>
                <w:color w:val="000000"/>
                <w:sz w:val="26"/>
                <w:szCs w:val="26"/>
              </w:rPr>
              <w:t>String</w:t>
            </w:r>
          </w:p>
        </w:tc>
        <w:tc>
          <w:tcPr>
            <w:tcW w:w="3964" w:type="dxa"/>
          </w:tcPr>
          <w:p w14:paraId="077D3082" w14:textId="77777777" w:rsidR="009A17C5" w:rsidRPr="00D13D94" w:rsidRDefault="009A17C5" w:rsidP="00F94B71">
            <w:pPr>
              <w:spacing w:line="360" w:lineRule="auto"/>
              <w:rPr>
                <w:sz w:val="26"/>
                <w:szCs w:val="26"/>
              </w:rPr>
            </w:pPr>
            <w:r w:rsidRPr="00D13D94">
              <w:rPr>
                <w:color w:val="000000"/>
                <w:sz w:val="26"/>
                <w:szCs w:val="26"/>
              </w:rPr>
              <w:t>Tên nhiệm vụ.</w:t>
            </w:r>
          </w:p>
        </w:tc>
      </w:tr>
      <w:tr w:rsidR="009A17C5" w:rsidRPr="00D13D94" w14:paraId="5700375F" w14:textId="77777777" w:rsidTr="00F94B71">
        <w:tc>
          <w:tcPr>
            <w:tcW w:w="708" w:type="dxa"/>
          </w:tcPr>
          <w:p w14:paraId="5ACBCC89" w14:textId="77777777" w:rsidR="009A17C5" w:rsidRPr="00D13D94" w:rsidRDefault="009A17C5" w:rsidP="00F94B71">
            <w:pPr>
              <w:spacing w:line="360" w:lineRule="auto"/>
              <w:rPr>
                <w:sz w:val="26"/>
                <w:szCs w:val="26"/>
              </w:rPr>
            </w:pPr>
            <w:r w:rsidRPr="00D13D94">
              <w:rPr>
                <w:color w:val="000000"/>
                <w:sz w:val="26"/>
                <w:szCs w:val="26"/>
              </w:rPr>
              <w:t>5</w:t>
            </w:r>
          </w:p>
        </w:tc>
        <w:tc>
          <w:tcPr>
            <w:tcW w:w="2122" w:type="dxa"/>
          </w:tcPr>
          <w:p w14:paraId="57728660" w14:textId="77777777" w:rsidR="009A17C5" w:rsidRPr="00D13D94" w:rsidRDefault="009A17C5" w:rsidP="00F94B71">
            <w:pPr>
              <w:spacing w:line="360" w:lineRule="auto"/>
              <w:rPr>
                <w:sz w:val="26"/>
                <w:szCs w:val="26"/>
              </w:rPr>
            </w:pPr>
            <w:r w:rsidRPr="00D13D94">
              <w:rPr>
                <w:rFonts w:eastAsia="Arial Unicode MS"/>
                <w:color w:val="000000"/>
                <w:sz w:val="26"/>
                <w:szCs w:val="26"/>
              </w:rPr>
              <w:t>description</w:t>
            </w:r>
          </w:p>
        </w:tc>
        <w:tc>
          <w:tcPr>
            <w:tcW w:w="2268" w:type="dxa"/>
          </w:tcPr>
          <w:p w14:paraId="5F99EC36" w14:textId="77777777" w:rsidR="009A17C5" w:rsidRPr="00D13D94" w:rsidRDefault="009A17C5" w:rsidP="00F94B71">
            <w:pPr>
              <w:spacing w:line="360" w:lineRule="auto"/>
              <w:rPr>
                <w:sz w:val="26"/>
                <w:szCs w:val="26"/>
              </w:rPr>
            </w:pPr>
            <w:r w:rsidRPr="00D13D94">
              <w:rPr>
                <w:color w:val="000000"/>
                <w:sz w:val="26"/>
                <w:szCs w:val="26"/>
              </w:rPr>
              <w:t>String</w:t>
            </w:r>
          </w:p>
        </w:tc>
        <w:tc>
          <w:tcPr>
            <w:tcW w:w="3964" w:type="dxa"/>
          </w:tcPr>
          <w:p w14:paraId="2F07BD91" w14:textId="77777777" w:rsidR="009A17C5" w:rsidRPr="00D13D94" w:rsidRDefault="009A17C5" w:rsidP="00F94B71">
            <w:pPr>
              <w:spacing w:line="360" w:lineRule="auto"/>
              <w:rPr>
                <w:sz w:val="26"/>
                <w:szCs w:val="26"/>
              </w:rPr>
            </w:pPr>
            <w:r w:rsidRPr="00D13D94">
              <w:rPr>
                <w:color w:val="000000"/>
                <w:sz w:val="26"/>
                <w:szCs w:val="26"/>
              </w:rPr>
              <w:t>Mô tả nhiệm vụ.</w:t>
            </w:r>
          </w:p>
        </w:tc>
      </w:tr>
      <w:tr w:rsidR="009A17C5" w:rsidRPr="00D13D94" w14:paraId="38BE299F" w14:textId="77777777" w:rsidTr="00F94B71">
        <w:tc>
          <w:tcPr>
            <w:tcW w:w="708" w:type="dxa"/>
          </w:tcPr>
          <w:p w14:paraId="3E590D3B" w14:textId="77777777" w:rsidR="009A17C5" w:rsidRPr="00D13D94" w:rsidRDefault="009A17C5" w:rsidP="00F94B71">
            <w:pPr>
              <w:spacing w:line="360" w:lineRule="auto"/>
              <w:rPr>
                <w:sz w:val="26"/>
                <w:szCs w:val="26"/>
              </w:rPr>
            </w:pPr>
            <w:r w:rsidRPr="00D13D94">
              <w:rPr>
                <w:color w:val="000000"/>
                <w:sz w:val="26"/>
                <w:szCs w:val="26"/>
              </w:rPr>
              <w:t>6</w:t>
            </w:r>
          </w:p>
        </w:tc>
        <w:tc>
          <w:tcPr>
            <w:tcW w:w="2122" w:type="dxa"/>
          </w:tcPr>
          <w:p w14:paraId="795D627A" w14:textId="77777777" w:rsidR="009A17C5" w:rsidRPr="00D13D94" w:rsidRDefault="009A17C5" w:rsidP="00F94B71">
            <w:pPr>
              <w:spacing w:line="360" w:lineRule="auto"/>
              <w:rPr>
                <w:sz w:val="26"/>
                <w:szCs w:val="26"/>
              </w:rPr>
            </w:pPr>
            <w:r w:rsidRPr="00D13D94">
              <w:rPr>
                <w:rFonts w:eastAsia="Arial Unicode MS"/>
                <w:color w:val="000000"/>
                <w:sz w:val="26"/>
                <w:szCs w:val="26"/>
              </w:rPr>
              <w:t>img</w:t>
            </w:r>
          </w:p>
        </w:tc>
        <w:tc>
          <w:tcPr>
            <w:tcW w:w="2268" w:type="dxa"/>
          </w:tcPr>
          <w:p w14:paraId="0E97DE8E" w14:textId="77777777" w:rsidR="009A17C5" w:rsidRPr="00D13D94" w:rsidRDefault="009A17C5" w:rsidP="00F94B71">
            <w:pPr>
              <w:spacing w:line="360" w:lineRule="auto"/>
              <w:rPr>
                <w:sz w:val="26"/>
                <w:szCs w:val="26"/>
              </w:rPr>
            </w:pPr>
            <w:r w:rsidRPr="00D13D94">
              <w:rPr>
                <w:color w:val="000000"/>
                <w:sz w:val="26"/>
                <w:szCs w:val="26"/>
              </w:rPr>
              <w:t>String</w:t>
            </w:r>
          </w:p>
        </w:tc>
        <w:tc>
          <w:tcPr>
            <w:tcW w:w="3964" w:type="dxa"/>
          </w:tcPr>
          <w:p w14:paraId="7341A75A" w14:textId="77777777" w:rsidR="009A17C5" w:rsidRPr="00D13D94" w:rsidRDefault="009A17C5" w:rsidP="00F94B71">
            <w:pPr>
              <w:spacing w:line="360" w:lineRule="auto"/>
              <w:rPr>
                <w:sz w:val="26"/>
                <w:szCs w:val="26"/>
              </w:rPr>
            </w:pPr>
            <w:r w:rsidRPr="00D13D94">
              <w:rPr>
                <w:color w:val="000000"/>
                <w:sz w:val="26"/>
                <w:szCs w:val="26"/>
              </w:rPr>
              <w:t>URL ảnh liên quan đến nhiệm vụ.</w:t>
            </w:r>
          </w:p>
        </w:tc>
      </w:tr>
      <w:tr w:rsidR="009A17C5" w:rsidRPr="00D13D94" w14:paraId="7A09322B" w14:textId="77777777" w:rsidTr="00F94B71">
        <w:tc>
          <w:tcPr>
            <w:tcW w:w="708" w:type="dxa"/>
          </w:tcPr>
          <w:p w14:paraId="724F9166" w14:textId="77777777" w:rsidR="009A17C5" w:rsidRPr="00D13D94" w:rsidRDefault="009A17C5" w:rsidP="00F94B71">
            <w:pPr>
              <w:spacing w:line="360" w:lineRule="auto"/>
              <w:rPr>
                <w:sz w:val="26"/>
                <w:szCs w:val="26"/>
              </w:rPr>
            </w:pPr>
            <w:r w:rsidRPr="00D13D94">
              <w:rPr>
                <w:color w:val="000000"/>
                <w:sz w:val="26"/>
                <w:szCs w:val="26"/>
              </w:rPr>
              <w:t>7</w:t>
            </w:r>
          </w:p>
        </w:tc>
        <w:tc>
          <w:tcPr>
            <w:tcW w:w="2122" w:type="dxa"/>
          </w:tcPr>
          <w:p w14:paraId="7189F1AF" w14:textId="77777777" w:rsidR="009A17C5" w:rsidRPr="00D13D94" w:rsidRDefault="009A17C5" w:rsidP="00F94B71">
            <w:pPr>
              <w:spacing w:line="360" w:lineRule="auto"/>
              <w:rPr>
                <w:sz w:val="26"/>
                <w:szCs w:val="26"/>
              </w:rPr>
            </w:pPr>
            <w:r w:rsidRPr="00D13D94">
              <w:rPr>
                <w:rFonts w:eastAsia="Arial Unicode MS"/>
                <w:color w:val="000000"/>
                <w:sz w:val="26"/>
                <w:szCs w:val="26"/>
              </w:rPr>
              <w:t>checklist</w:t>
            </w:r>
          </w:p>
        </w:tc>
        <w:tc>
          <w:tcPr>
            <w:tcW w:w="2268" w:type="dxa"/>
          </w:tcPr>
          <w:p w14:paraId="5409BBB0" w14:textId="77777777" w:rsidR="009A17C5" w:rsidRPr="00D13D94" w:rsidRDefault="009A17C5" w:rsidP="00F94B71">
            <w:pPr>
              <w:spacing w:line="360" w:lineRule="auto"/>
              <w:rPr>
                <w:sz w:val="26"/>
                <w:szCs w:val="26"/>
              </w:rPr>
            </w:pPr>
            <w:r w:rsidRPr="00D13D94">
              <w:rPr>
                <w:color w:val="000000"/>
                <w:sz w:val="26"/>
                <w:szCs w:val="26"/>
              </w:rPr>
              <w:t>Boolean</w:t>
            </w:r>
          </w:p>
        </w:tc>
        <w:tc>
          <w:tcPr>
            <w:tcW w:w="3964" w:type="dxa"/>
          </w:tcPr>
          <w:p w14:paraId="1472252F" w14:textId="77777777" w:rsidR="009A17C5" w:rsidRPr="00D13D94" w:rsidRDefault="009A17C5" w:rsidP="00F94B71">
            <w:pPr>
              <w:spacing w:line="360" w:lineRule="auto"/>
              <w:rPr>
                <w:sz w:val="26"/>
                <w:szCs w:val="26"/>
              </w:rPr>
            </w:pPr>
            <w:r w:rsidRPr="00D13D94">
              <w:rPr>
                <w:color w:val="000000"/>
                <w:sz w:val="26"/>
                <w:szCs w:val="26"/>
              </w:rPr>
              <w:t>Trạng thái có danh sách kiểm tra hay không.</w:t>
            </w:r>
          </w:p>
        </w:tc>
      </w:tr>
      <w:tr w:rsidR="009A17C5" w:rsidRPr="00D13D94" w14:paraId="1EE5FC78" w14:textId="77777777" w:rsidTr="00F94B71">
        <w:tc>
          <w:tcPr>
            <w:tcW w:w="708" w:type="dxa"/>
          </w:tcPr>
          <w:p w14:paraId="4DD6A15E" w14:textId="77777777" w:rsidR="009A17C5" w:rsidRPr="00D13D94" w:rsidRDefault="009A17C5" w:rsidP="00F94B71">
            <w:pPr>
              <w:spacing w:line="360" w:lineRule="auto"/>
              <w:rPr>
                <w:sz w:val="26"/>
                <w:szCs w:val="26"/>
              </w:rPr>
            </w:pPr>
            <w:r w:rsidRPr="00D13D94">
              <w:rPr>
                <w:color w:val="000000"/>
                <w:sz w:val="26"/>
                <w:szCs w:val="26"/>
              </w:rPr>
              <w:t>8</w:t>
            </w:r>
          </w:p>
        </w:tc>
        <w:tc>
          <w:tcPr>
            <w:tcW w:w="2122" w:type="dxa"/>
          </w:tcPr>
          <w:p w14:paraId="3DF975D4" w14:textId="77777777" w:rsidR="009A17C5" w:rsidRPr="00D13D94" w:rsidRDefault="009A17C5" w:rsidP="00F94B71">
            <w:pPr>
              <w:spacing w:line="360" w:lineRule="auto"/>
              <w:rPr>
                <w:sz w:val="26"/>
                <w:szCs w:val="26"/>
              </w:rPr>
            </w:pPr>
            <w:r w:rsidRPr="00D13D94">
              <w:rPr>
                <w:rFonts w:eastAsia="Arial Unicode MS"/>
                <w:color w:val="000000"/>
                <w:sz w:val="26"/>
                <w:szCs w:val="26"/>
              </w:rPr>
              <w:t>status</w:t>
            </w:r>
          </w:p>
        </w:tc>
        <w:tc>
          <w:tcPr>
            <w:tcW w:w="2268" w:type="dxa"/>
          </w:tcPr>
          <w:p w14:paraId="262A2853" w14:textId="77777777" w:rsidR="009A17C5" w:rsidRPr="00D13D94" w:rsidRDefault="009A17C5" w:rsidP="00F94B71">
            <w:pPr>
              <w:spacing w:line="360" w:lineRule="auto"/>
              <w:rPr>
                <w:sz w:val="26"/>
                <w:szCs w:val="26"/>
              </w:rPr>
            </w:pPr>
            <w:r w:rsidRPr="00D13D94">
              <w:rPr>
                <w:color w:val="000000"/>
                <w:sz w:val="26"/>
                <w:szCs w:val="26"/>
              </w:rPr>
              <w:t>String</w:t>
            </w:r>
          </w:p>
        </w:tc>
        <w:tc>
          <w:tcPr>
            <w:tcW w:w="3964" w:type="dxa"/>
          </w:tcPr>
          <w:p w14:paraId="3A59B79E" w14:textId="77777777" w:rsidR="009A17C5" w:rsidRPr="00D13D94" w:rsidRDefault="009A17C5" w:rsidP="00F94B71">
            <w:pPr>
              <w:spacing w:line="360" w:lineRule="auto"/>
              <w:rPr>
                <w:sz w:val="26"/>
                <w:szCs w:val="26"/>
              </w:rPr>
            </w:pPr>
            <w:r w:rsidRPr="00D13D94">
              <w:rPr>
                <w:color w:val="000000"/>
                <w:sz w:val="26"/>
                <w:szCs w:val="26"/>
              </w:rPr>
              <w:t xml:space="preserve">Trạng thái của nhiệm vụ, có thể là: </w:t>
            </w:r>
            <w:r w:rsidRPr="00D13D94">
              <w:rPr>
                <w:rFonts w:eastAsia="Arial Unicode MS"/>
                <w:color w:val="000000"/>
                <w:sz w:val="26"/>
                <w:szCs w:val="26"/>
              </w:rPr>
              <w:t>To Do</w:t>
            </w:r>
            <w:r w:rsidRPr="00D13D94">
              <w:rPr>
                <w:color w:val="000000"/>
                <w:sz w:val="26"/>
                <w:szCs w:val="26"/>
              </w:rPr>
              <w:t xml:space="preserve">, </w:t>
            </w:r>
            <w:r w:rsidRPr="00D13D94">
              <w:rPr>
                <w:rFonts w:eastAsia="Arial Unicode MS"/>
                <w:color w:val="000000"/>
                <w:sz w:val="26"/>
                <w:szCs w:val="26"/>
              </w:rPr>
              <w:t>In Progress</w:t>
            </w:r>
            <w:r w:rsidRPr="00D13D94">
              <w:rPr>
                <w:color w:val="000000"/>
                <w:sz w:val="26"/>
                <w:szCs w:val="26"/>
              </w:rPr>
              <w:t xml:space="preserve">, hoặc </w:t>
            </w:r>
            <w:r w:rsidRPr="00D13D94">
              <w:rPr>
                <w:rFonts w:eastAsia="Arial Unicode MS"/>
                <w:color w:val="000000"/>
                <w:sz w:val="26"/>
                <w:szCs w:val="26"/>
              </w:rPr>
              <w:t>Completed</w:t>
            </w:r>
            <w:r w:rsidRPr="00D13D94">
              <w:rPr>
                <w:color w:val="000000"/>
                <w:sz w:val="26"/>
                <w:szCs w:val="26"/>
              </w:rPr>
              <w:t>.</w:t>
            </w:r>
          </w:p>
        </w:tc>
      </w:tr>
      <w:tr w:rsidR="009A17C5" w:rsidRPr="00D13D94" w14:paraId="1DA4B3AF" w14:textId="77777777" w:rsidTr="00F94B71">
        <w:tc>
          <w:tcPr>
            <w:tcW w:w="708" w:type="dxa"/>
          </w:tcPr>
          <w:p w14:paraId="781359C9" w14:textId="77777777" w:rsidR="009A17C5" w:rsidRPr="00D13D94" w:rsidRDefault="009A17C5" w:rsidP="00F94B71">
            <w:pPr>
              <w:spacing w:line="360" w:lineRule="auto"/>
              <w:rPr>
                <w:sz w:val="26"/>
                <w:szCs w:val="26"/>
              </w:rPr>
            </w:pPr>
            <w:r w:rsidRPr="00D13D94">
              <w:rPr>
                <w:color w:val="000000"/>
                <w:sz w:val="26"/>
                <w:szCs w:val="26"/>
              </w:rPr>
              <w:t>9</w:t>
            </w:r>
          </w:p>
        </w:tc>
        <w:tc>
          <w:tcPr>
            <w:tcW w:w="2122" w:type="dxa"/>
          </w:tcPr>
          <w:p w14:paraId="19687E31" w14:textId="77777777" w:rsidR="009A17C5" w:rsidRPr="00D13D94" w:rsidRDefault="009A17C5" w:rsidP="00F94B71">
            <w:pPr>
              <w:spacing w:line="360" w:lineRule="auto"/>
              <w:rPr>
                <w:sz w:val="26"/>
                <w:szCs w:val="26"/>
              </w:rPr>
            </w:pPr>
            <w:r w:rsidRPr="00D13D94">
              <w:rPr>
                <w:rFonts w:eastAsia="Arial Unicode MS"/>
                <w:color w:val="000000"/>
                <w:sz w:val="26"/>
                <w:szCs w:val="26"/>
              </w:rPr>
              <w:t>priority</w:t>
            </w:r>
          </w:p>
        </w:tc>
        <w:tc>
          <w:tcPr>
            <w:tcW w:w="2268" w:type="dxa"/>
          </w:tcPr>
          <w:p w14:paraId="58BDCF2D" w14:textId="77777777" w:rsidR="009A17C5" w:rsidRPr="00D13D94" w:rsidRDefault="009A17C5" w:rsidP="00F94B71">
            <w:pPr>
              <w:spacing w:line="360" w:lineRule="auto"/>
              <w:rPr>
                <w:sz w:val="26"/>
                <w:szCs w:val="26"/>
              </w:rPr>
            </w:pPr>
            <w:r w:rsidRPr="00D13D94">
              <w:rPr>
                <w:color w:val="000000"/>
                <w:sz w:val="26"/>
                <w:szCs w:val="26"/>
              </w:rPr>
              <w:t>String</w:t>
            </w:r>
          </w:p>
        </w:tc>
        <w:tc>
          <w:tcPr>
            <w:tcW w:w="3964" w:type="dxa"/>
          </w:tcPr>
          <w:p w14:paraId="04C1E617" w14:textId="77777777" w:rsidR="009A17C5" w:rsidRPr="00D13D94" w:rsidRDefault="009A17C5" w:rsidP="00F94B71">
            <w:pPr>
              <w:spacing w:line="360" w:lineRule="auto"/>
              <w:rPr>
                <w:sz w:val="26"/>
                <w:szCs w:val="26"/>
              </w:rPr>
            </w:pPr>
            <w:r w:rsidRPr="00D13D94">
              <w:rPr>
                <w:color w:val="000000"/>
                <w:sz w:val="26"/>
                <w:szCs w:val="26"/>
              </w:rPr>
              <w:t xml:space="preserve">Mức độ ưu tiên của nhiệm vụ: </w:t>
            </w:r>
            <w:r w:rsidRPr="00D13D94">
              <w:rPr>
                <w:rFonts w:eastAsia="Arial Unicode MS"/>
                <w:color w:val="000000"/>
                <w:sz w:val="26"/>
                <w:szCs w:val="26"/>
              </w:rPr>
              <w:t>Low</w:t>
            </w:r>
            <w:r w:rsidRPr="00D13D94">
              <w:rPr>
                <w:color w:val="000000"/>
                <w:sz w:val="26"/>
                <w:szCs w:val="26"/>
              </w:rPr>
              <w:t xml:space="preserve">, </w:t>
            </w:r>
            <w:r w:rsidRPr="00D13D94">
              <w:rPr>
                <w:rFonts w:eastAsia="Arial Unicode MS"/>
                <w:color w:val="000000"/>
                <w:sz w:val="26"/>
                <w:szCs w:val="26"/>
              </w:rPr>
              <w:t>Medium</w:t>
            </w:r>
            <w:r w:rsidRPr="00D13D94">
              <w:rPr>
                <w:color w:val="000000"/>
                <w:sz w:val="26"/>
                <w:szCs w:val="26"/>
              </w:rPr>
              <w:t xml:space="preserve">, hoặc </w:t>
            </w:r>
            <w:r w:rsidRPr="00D13D94">
              <w:rPr>
                <w:rFonts w:eastAsia="Arial Unicode MS"/>
                <w:color w:val="000000"/>
                <w:sz w:val="26"/>
                <w:szCs w:val="26"/>
              </w:rPr>
              <w:t>High</w:t>
            </w:r>
            <w:r w:rsidRPr="00D13D94">
              <w:rPr>
                <w:color w:val="000000"/>
                <w:sz w:val="26"/>
                <w:szCs w:val="26"/>
              </w:rPr>
              <w:t>.</w:t>
            </w:r>
          </w:p>
        </w:tc>
      </w:tr>
      <w:tr w:rsidR="009A17C5" w:rsidRPr="00D13D94" w14:paraId="01E05763" w14:textId="77777777" w:rsidTr="00F94B71">
        <w:tc>
          <w:tcPr>
            <w:tcW w:w="708" w:type="dxa"/>
          </w:tcPr>
          <w:p w14:paraId="528E044F" w14:textId="77777777" w:rsidR="009A17C5" w:rsidRPr="00D13D94" w:rsidRDefault="009A17C5" w:rsidP="00F94B71">
            <w:pPr>
              <w:spacing w:line="360" w:lineRule="auto"/>
              <w:rPr>
                <w:sz w:val="26"/>
                <w:szCs w:val="26"/>
              </w:rPr>
            </w:pPr>
            <w:r w:rsidRPr="00D13D94">
              <w:rPr>
                <w:color w:val="000000"/>
                <w:sz w:val="26"/>
                <w:szCs w:val="26"/>
              </w:rPr>
              <w:t>10</w:t>
            </w:r>
          </w:p>
        </w:tc>
        <w:tc>
          <w:tcPr>
            <w:tcW w:w="2122" w:type="dxa"/>
          </w:tcPr>
          <w:p w14:paraId="2D482C55" w14:textId="77777777" w:rsidR="009A17C5" w:rsidRPr="00D13D94" w:rsidRDefault="009A17C5" w:rsidP="00F94B71">
            <w:pPr>
              <w:spacing w:line="360" w:lineRule="auto"/>
              <w:rPr>
                <w:sz w:val="26"/>
                <w:szCs w:val="26"/>
              </w:rPr>
            </w:pPr>
            <w:r w:rsidRPr="00D13D94">
              <w:rPr>
                <w:rFonts w:eastAsia="Arial Unicode MS"/>
                <w:color w:val="000000"/>
                <w:sz w:val="26"/>
                <w:szCs w:val="26"/>
              </w:rPr>
              <w:t>assigned_to_id</w:t>
            </w:r>
          </w:p>
        </w:tc>
        <w:tc>
          <w:tcPr>
            <w:tcW w:w="2268" w:type="dxa"/>
          </w:tcPr>
          <w:p w14:paraId="44D9865B" w14:textId="77777777" w:rsidR="009A17C5" w:rsidRPr="00D13D94" w:rsidRDefault="009A17C5" w:rsidP="00F94B71">
            <w:pPr>
              <w:spacing w:line="360" w:lineRule="auto"/>
              <w:rPr>
                <w:sz w:val="26"/>
                <w:szCs w:val="26"/>
              </w:rPr>
            </w:pPr>
            <w:r w:rsidRPr="00D13D94">
              <w:rPr>
                <w:color w:val="000000"/>
                <w:sz w:val="26"/>
                <w:szCs w:val="26"/>
              </w:rPr>
              <w:t>Array[ObjectId]</w:t>
            </w:r>
          </w:p>
        </w:tc>
        <w:tc>
          <w:tcPr>
            <w:tcW w:w="3964" w:type="dxa"/>
          </w:tcPr>
          <w:p w14:paraId="680423DA" w14:textId="77777777" w:rsidR="009A17C5" w:rsidRPr="00D13D94" w:rsidRDefault="009A17C5" w:rsidP="00F94B71">
            <w:pPr>
              <w:spacing w:line="360" w:lineRule="auto"/>
              <w:rPr>
                <w:sz w:val="26"/>
                <w:szCs w:val="26"/>
              </w:rPr>
            </w:pPr>
            <w:r w:rsidRPr="00D13D94">
              <w:rPr>
                <w:color w:val="000000"/>
                <w:sz w:val="26"/>
                <w:szCs w:val="26"/>
              </w:rPr>
              <w:t xml:space="preserve">Danh sách người được giao nhiệm vụ, tham chiếu đến </w:t>
            </w:r>
            <w:r w:rsidRPr="00D13D94">
              <w:rPr>
                <w:rFonts w:eastAsia="Arial Unicode MS"/>
                <w:color w:val="000000"/>
                <w:sz w:val="26"/>
                <w:szCs w:val="26"/>
              </w:rPr>
              <w:t>MemberTask</w:t>
            </w:r>
            <w:r w:rsidRPr="00D13D94">
              <w:rPr>
                <w:color w:val="000000"/>
                <w:sz w:val="26"/>
                <w:szCs w:val="26"/>
              </w:rPr>
              <w:t>.</w:t>
            </w:r>
          </w:p>
        </w:tc>
      </w:tr>
      <w:tr w:rsidR="009A17C5" w:rsidRPr="00D13D94" w14:paraId="5566869F" w14:textId="77777777" w:rsidTr="00F94B71">
        <w:tc>
          <w:tcPr>
            <w:tcW w:w="708" w:type="dxa"/>
          </w:tcPr>
          <w:p w14:paraId="168527BE" w14:textId="77777777" w:rsidR="009A17C5" w:rsidRPr="00D13D94" w:rsidRDefault="009A17C5" w:rsidP="00F94B71">
            <w:pPr>
              <w:spacing w:line="360" w:lineRule="auto"/>
              <w:rPr>
                <w:sz w:val="26"/>
                <w:szCs w:val="26"/>
              </w:rPr>
            </w:pPr>
            <w:r w:rsidRPr="00D13D94">
              <w:rPr>
                <w:color w:val="000000"/>
                <w:sz w:val="26"/>
                <w:szCs w:val="26"/>
              </w:rPr>
              <w:t>11</w:t>
            </w:r>
          </w:p>
        </w:tc>
        <w:tc>
          <w:tcPr>
            <w:tcW w:w="2122" w:type="dxa"/>
          </w:tcPr>
          <w:p w14:paraId="0D524F0A" w14:textId="77777777" w:rsidR="009A17C5" w:rsidRPr="00D13D94" w:rsidRDefault="009A17C5" w:rsidP="00F94B71">
            <w:pPr>
              <w:spacing w:line="360" w:lineRule="auto"/>
              <w:rPr>
                <w:sz w:val="26"/>
                <w:szCs w:val="26"/>
              </w:rPr>
            </w:pPr>
            <w:r w:rsidRPr="00D13D94">
              <w:rPr>
                <w:rFonts w:eastAsia="Arial Unicode MS"/>
                <w:color w:val="000000"/>
                <w:sz w:val="26"/>
                <w:szCs w:val="26"/>
              </w:rPr>
              <w:t>created_by_id</w:t>
            </w:r>
          </w:p>
        </w:tc>
        <w:tc>
          <w:tcPr>
            <w:tcW w:w="2268" w:type="dxa"/>
          </w:tcPr>
          <w:p w14:paraId="29AEE0CA" w14:textId="77777777" w:rsidR="009A17C5" w:rsidRPr="00D13D94" w:rsidRDefault="009A17C5" w:rsidP="00F94B71">
            <w:pPr>
              <w:spacing w:line="360" w:lineRule="auto"/>
              <w:rPr>
                <w:sz w:val="26"/>
                <w:szCs w:val="26"/>
              </w:rPr>
            </w:pPr>
            <w:r w:rsidRPr="00D13D94">
              <w:rPr>
                <w:color w:val="000000"/>
                <w:sz w:val="26"/>
                <w:szCs w:val="26"/>
              </w:rPr>
              <w:t>ObjectId</w:t>
            </w:r>
          </w:p>
        </w:tc>
        <w:tc>
          <w:tcPr>
            <w:tcW w:w="3964" w:type="dxa"/>
          </w:tcPr>
          <w:p w14:paraId="34F27B07" w14:textId="77777777" w:rsidR="009A17C5" w:rsidRPr="00D13D94" w:rsidRDefault="009A17C5" w:rsidP="00F94B71">
            <w:pPr>
              <w:spacing w:line="360" w:lineRule="auto"/>
              <w:rPr>
                <w:sz w:val="26"/>
                <w:szCs w:val="26"/>
              </w:rPr>
            </w:pPr>
            <w:r w:rsidRPr="00D13D94">
              <w:rPr>
                <w:color w:val="000000"/>
                <w:sz w:val="26"/>
                <w:szCs w:val="26"/>
              </w:rPr>
              <w:t xml:space="preserve">Người tạo nhiệm vụ, tham chiếu đến </w:t>
            </w:r>
            <w:r w:rsidRPr="00D13D94">
              <w:rPr>
                <w:rFonts w:eastAsia="Arial Unicode MS"/>
                <w:color w:val="000000"/>
                <w:sz w:val="26"/>
                <w:szCs w:val="26"/>
              </w:rPr>
              <w:t>User</w:t>
            </w:r>
            <w:r w:rsidRPr="00D13D94">
              <w:rPr>
                <w:color w:val="000000"/>
                <w:sz w:val="26"/>
                <w:szCs w:val="26"/>
              </w:rPr>
              <w:t>.</w:t>
            </w:r>
          </w:p>
        </w:tc>
      </w:tr>
      <w:tr w:rsidR="009A17C5" w:rsidRPr="00D13D94" w14:paraId="76F2BC29" w14:textId="77777777" w:rsidTr="00F94B71">
        <w:tc>
          <w:tcPr>
            <w:tcW w:w="708" w:type="dxa"/>
          </w:tcPr>
          <w:p w14:paraId="59475BC0" w14:textId="77777777" w:rsidR="009A17C5" w:rsidRPr="00D13D94" w:rsidRDefault="009A17C5" w:rsidP="00F94B71">
            <w:pPr>
              <w:spacing w:line="360" w:lineRule="auto"/>
              <w:rPr>
                <w:sz w:val="26"/>
                <w:szCs w:val="26"/>
              </w:rPr>
            </w:pPr>
            <w:r w:rsidRPr="00D13D94">
              <w:rPr>
                <w:color w:val="000000"/>
                <w:sz w:val="26"/>
                <w:szCs w:val="26"/>
              </w:rPr>
              <w:t>12</w:t>
            </w:r>
          </w:p>
        </w:tc>
        <w:tc>
          <w:tcPr>
            <w:tcW w:w="2122" w:type="dxa"/>
          </w:tcPr>
          <w:p w14:paraId="2197B45C" w14:textId="77777777" w:rsidR="009A17C5" w:rsidRPr="00D13D94" w:rsidRDefault="009A17C5" w:rsidP="00F94B71">
            <w:pPr>
              <w:spacing w:line="360" w:lineRule="auto"/>
              <w:rPr>
                <w:sz w:val="26"/>
                <w:szCs w:val="26"/>
              </w:rPr>
            </w:pPr>
            <w:r w:rsidRPr="00D13D94">
              <w:rPr>
                <w:rFonts w:eastAsia="Arial Unicode MS"/>
                <w:color w:val="000000"/>
                <w:sz w:val="26"/>
                <w:szCs w:val="26"/>
              </w:rPr>
              <w:t>start_date</w:t>
            </w:r>
          </w:p>
        </w:tc>
        <w:tc>
          <w:tcPr>
            <w:tcW w:w="2268" w:type="dxa"/>
          </w:tcPr>
          <w:p w14:paraId="53EEFE91" w14:textId="77777777" w:rsidR="009A17C5" w:rsidRPr="00D13D94" w:rsidRDefault="009A17C5" w:rsidP="00F94B71">
            <w:pPr>
              <w:spacing w:line="360" w:lineRule="auto"/>
              <w:rPr>
                <w:sz w:val="26"/>
                <w:szCs w:val="26"/>
              </w:rPr>
            </w:pPr>
            <w:r w:rsidRPr="00D13D94">
              <w:rPr>
                <w:color w:val="000000"/>
                <w:sz w:val="26"/>
                <w:szCs w:val="26"/>
              </w:rPr>
              <w:t>Date</w:t>
            </w:r>
          </w:p>
        </w:tc>
        <w:tc>
          <w:tcPr>
            <w:tcW w:w="3964" w:type="dxa"/>
          </w:tcPr>
          <w:p w14:paraId="12A8F604" w14:textId="77777777" w:rsidR="009A17C5" w:rsidRPr="00D13D94" w:rsidRDefault="009A17C5" w:rsidP="00F94B71">
            <w:pPr>
              <w:spacing w:line="360" w:lineRule="auto"/>
              <w:rPr>
                <w:sz w:val="26"/>
                <w:szCs w:val="26"/>
              </w:rPr>
            </w:pPr>
            <w:r w:rsidRPr="00D13D94">
              <w:rPr>
                <w:color w:val="000000"/>
                <w:sz w:val="26"/>
                <w:szCs w:val="26"/>
              </w:rPr>
              <w:t>Ngày bắt đầu nhiệm vụ.</w:t>
            </w:r>
          </w:p>
        </w:tc>
      </w:tr>
      <w:tr w:rsidR="009A17C5" w:rsidRPr="00D13D94" w14:paraId="592F17D2" w14:textId="77777777" w:rsidTr="00F94B71">
        <w:tc>
          <w:tcPr>
            <w:tcW w:w="708" w:type="dxa"/>
          </w:tcPr>
          <w:p w14:paraId="59296063" w14:textId="77777777" w:rsidR="009A17C5" w:rsidRPr="00D13D94" w:rsidRDefault="009A17C5" w:rsidP="00F94B71">
            <w:pPr>
              <w:spacing w:line="360" w:lineRule="auto"/>
              <w:rPr>
                <w:sz w:val="26"/>
                <w:szCs w:val="26"/>
              </w:rPr>
            </w:pPr>
            <w:r w:rsidRPr="00D13D94">
              <w:rPr>
                <w:color w:val="000000"/>
                <w:sz w:val="26"/>
                <w:szCs w:val="26"/>
              </w:rPr>
              <w:t>13</w:t>
            </w:r>
          </w:p>
        </w:tc>
        <w:tc>
          <w:tcPr>
            <w:tcW w:w="2122" w:type="dxa"/>
          </w:tcPr>
          <w:p w14:paraId="23639A98" w14:textId="77777777" w:rsidR="009A17C5" w:rsidRPr="00D13D94" w:rsidRDefault="009A17C5" w:rsidP="00F94B71">
            <w:pPr>
              <w:spacing w:line="360" w:lineRule="auto"/>
              <w:rPr>
                <w:sz w:val="26"/>
                <w:szCs w:val="26"/>
              </w:rPr>
            </w:pPr>
            <w:r w:rsidRPr="00D13D94">
              <w:rPr>
                <w:rFonts w:eastAsia="Arial Unicode MS"/>
                <w:color w:val="000000"/>
                <w:sz w:val="26"/>
                <w:szCs w:val="26"/>
              </w:rPr>
              <w:t>end_date</w:t>
            </w:r>
          </w:p>
        </w:tc>
        <w:tc>
          <w:tcPr>
            <w:tcW w:w="2268" w:type="dxa"/>
          </w:tcPr>
          <w:p w14:paraId="3F2E90E3" w14:textId="77777777" w:rsidR="009A17C5" w:rsidRPr="00D13D94" w:rsidRDefault="009A17C5" w:rsidP="00F94B71">
            <w:pPr>
              <w:spacing w:line="360" w:lineRule="auto"/>
              <w:rPr>
                <w:sz w:val="26"/>
                <w:szCs w:val="26"/>
              </w:rPr>
            </w:pPr>
            <w:r w:rsidRPr="00D13D94">
              <w:rPr>
                <w:color w:val="000000"/>
                <w:sz w:val="26"/>
                <w:szCs w:val="26"/>
              </w:rPr>
              <w:t>Date</w:t>
            </w:r>
          </w:p>
        </w:tc>
        <w:tc>
          <w:tcPr>
            <w:tcW w:w="3964" w:type="dxa"/>
          </w:tcPr>
          <w:p w14:paraId="78791BDE" w14:textId="77777777" w:rsidR="009A17C5" w:rsidRPr="00D13D94" w:rsidRDefault="009A17C5" w:rsidP="00F94B71">
            <w:pPr>
              <w:spacing w:line="360" w:lineRule="auto"/>
              <w:rPr>
                <w:sz w:val="26"/>
                <w:szCs w:val="26"/>
              </w:rPr>
            </w:pPr>
            <w:r w:rsidRPr="00D13D94">
              <w:rPr>
                <w:color w:val="000000"/>
                <w:sz w:val="26"/>
                <w:szCs w:val="26"/>
              </w:rPr>
              <w:t>Ngày kết thúc dự kiến của nhiệm vụ.</w:t>
            </w:r>
          </w:p>
        </w:tc>
      </w:tr>
      <w:tr w:rsidR="009A17C5" w:rsidRPr="00D13D94" w14:paraId="326A1BA6" w14:textId="77777777" w:rsidTr="00F94B71">
        <w:tc>
          <w:tcPr>
            <w:tcW w:w="708" w:type="dxa"/>
          </w:tcPr>
          <w:p w14:paraId="7EB1BD02" w14:textId="77777777" w:rsidR="009A17C5" w:rsidRPr="00D13D94" w:rsidRDefault="009A17C5" w:rsidP="00F94B71">
            <w:pPr>
              <w:spacing w:line="360" w:lineRule="auto"/>
              <w:rPr>
                <w:sz w:val="26"/>
                <w:szCs w:val="26"/>
              </w:rPr>
            </w:pPr>
            <w:r w:rsidRPr="00D13D94">
              <w:rPr>
                <w:color w:val="000000"/>
                <w:sz w:val="26"/>
                <w:szCs w:val="26"/>
              </w:rPr>
              <w:t>14</w:t>
            </w:r>
          </w:p>
        </w:tc>
        <w:tc>
          <w:tcPr>
            <w:tcW w:w="2122" w:type="dxa"/>
          </w:tcPr>
          <w:p w14:paraId="03AD013F" w14:textId="77777777" w:rsidR="009A17C5" w:rsidRPr="00D13D94" w:rsidRDefault="009A17C5" w:rsidP="00F94B71">
            <w:pPr>
              <w:spacing w:line="360" w:lineRule="auto"/>
              <w:rPr>
                <w:sz w:val="26"/>
                <w:szCs w:val="26"/>
              </w:rPr>
            </w:pPr>
            <w:r w:rsidRPr="00D13D94">
              <w:rPr>
                <w:rFonts w:eastAsia="Arial Unicode MS"/>
                <w:color w:val="000000"/>
                <w:sz w:val="26"/>
                <w:szCs w:val="26"/>
              </w:rPr>
              <w:t>done_date</w:t>
            </w:r>
          </w:p>
        </w:tc>
        <w:tc>
          <w:tcPr>
            <w:tcW w:w="2268" w:type="dxa"/>
          </w:tcPr>
          <w:p w14:paraId="1F1589C2" w14:textId="77777777" w:rsidR="009A17C5" w:rsidRPr="00D13D94" w:rsidRDefault="009A17C5" w:rsidP="00F94B71">
            <w:pPr>
              <w:spacing w:line="360" w:lineRule="auto"/>
              <w:rPr>
                <w:sz w:val="26"/>
                <w:szCs w:val="26"/>
              </w:rPr>
            </w:pPr>
            <w:r w:rsidRPr="00D13D94">
              <w:rPr>
                <w:color w:val="000000"/>
                <w:sz w:val="26"/>
                <w:szCs w:val="26"/>
              </w:rPr>
              <w:t>Date</w:t>
            </w:r>
          </w:p>
        </w:tc>
        <w:tc>
          <w:tcPr>
            <w:tcW w:w="3964" w:type="dxa"/>
          </w:tcPr>
          <w:p w14:paraId="18528FFA" w14:textId="77777777" w:rsidR="009A17C5" w:rsidRPr="00D13D94" w:rsidRDefault="009A17C5" w:rsidP="00F94B71">
            <w:pPr>
              <w:spacing w:line="360" w:lineRule="auto"/>
              <w:rPr>
                <w:sz w:val="26"/>
                <w:szCs w:val="26"/>
              </w:rPr>
            </w:pPr>
            <w:r w:rsidRPr="00D13D94">
              <w:rPr>
                <w:color w:val="000000"/>
                <w:sz w:val="26"/>
                <w:szCs w:val="26"/>
              </w:rPr>
              <w:t>Ngày hoàn thành nhiệm vụ.</w:t>
            </w:r>
          </w:p>
        </w:tc>
      </w:tr>
      <w:tr w:rsidR="009A17C5" w:rsidRPr="00D13D94" w14:paraId="73FB246B" w14:textId="77777777" w:rsidTr="00F94B71">
        <w:tc>
          <w:tcPr>
            <w:tcW w:w="708" w:type="dxa"/>
          </w:tcPr>
          <w:p w14:paraId="2BB38121" w14:textId="77777777" w:rsidR="009A17C5" w:rsidRPr="00D13D94" w:rsidRDefault="009A17C5" w:rsidP="00F94B71">
            <w:pPr>
              <w:spacing w:line="360" w:lineRule="auto"/>
              <w:rPr>
                <w:sz w:val="26"/>
                <w:szCs w:val="26"/>
              </w:rPr>
            </w:pPr>
            <w:r w:rsidRPr="00D13D94">
              <w:rPr>
                <w:color w:val="000000"/>
                <w:sz w:val="26"/>
                <w:szCs w:val="26"/>
              </w:rPr>
              <w:t>15</w:t>
            </w:r>
          </w:p>
        </w:tc>
        <w:tc>
          <w:tcPr>
            <w:tcW w:w="2122" w:type="dxa"/>
          </w:tcPr>
          <w:p w14:paraId="206D8FF4" w14:textId="77777777" w:rsidR="009A17C5" w:rsidRPr="00D13D94" w:rsidRDefault="009A17C5" w:rsidP="00F94B71">
            <w:pPr>
              <w:spacing w:line="360" w:lineRule="auto"/>
              <w:rPr>
                <w:sz w:val="26"/>
                <w:szCs w:val="26"/>
              </w:rPr>
            </w:pPr>
            <w:r w:rsidRPr="00D13D94">
              <w:rPr>
                <w:rFonts w:eastAsia="Arial Unicode MS"/>
                <w:color w:val="000000"/>
                <w:sz w:val="26"/>
                <w:szCs w:val="26"/>
              </w:rPr>
              <w:t>is_active</w:t>
            </w:r>
          </w:p>
        </w:tc>
        <w:tc>
          <w:tcPr>
            <w:tcW w:w="2268" w:type="dxa"/>
          </w:tcPr>
          <w:p w14:paraId="263849A0" w14:textId="77777777" w:rsidR="009A17C5" w:rsidRPr="00D13D94" w:rsidRDefault="009A17C5" w:rsidP="00F94B71">
            <w:pPr>
              <w:spacing w:line="360" w:lineRule="auto"/>
              <w:rPr>
                <w:sz w:val="26"/>
                <w:szCs w:val="26"/>
              </w:rPr>
            </w:pPr>
            <w:r w:rsidRPr="00D13D94">
              <w:rPr>
                <w:color w:val="000000"/>
                <w:sz w:val="26"/>
                <w:szCs w:val="26"/>
              </w:rPr>
              <w:t>Boolean</w:t>
            </w:r>
          </w:p>
        </w:tc>
        <w:tc>
          <w:tcPr>
            <w:tcW w:w="3964" w:type="dxa"/>
          </w:tcPr>
          <w:p w14:paraId="586D4BA0" w14:textId="77777777" w:rsidR="009A17C5" w:rsidRPr="00D13D94" w:rsidRDefault="009A17C5" w:rsidP="00F94B71">
            <w:pPr>
              <w:spacing w:line="360" w:lineRule="auto"/>
              <w:rPr>
                <w:sz w:val="26"/>
                <w:szCs w:val="26"/>
              </w:rPr>
            </w:pPr>
            <w:r w:rsidRPr="00D13D94">
              <w:rPr>
                <w:color w:val="000000"/>
                <w:sz w:val="26"/>
                <w:szCs w:val="26"/>
              </w:rPr>
              <w:t>Trạng thái kích hoạt của nhiệm vụ.</w:t>
            </w:r>
          </w:p>
        </w:tc>
      </w:tr>
      <w:tr w:rsidR="009A17C5" w:rsidRPr="00D13D94" w14:paraId="21FB1D27" w14:textId="77777777" w:rsidTr="00F94B71">
        <w:tc>
          <w:tcPr>
            <w:tcW w:w="708" w:type="dxa"/>
          </w:tcPr>
          <w:p w14:paraId="04B12146" w14:textId="77777777" w:rsidR="009A17C5" w:rsidRPr="00D13D94" w:rsidRDefault="009A17C5" w:rsidP="00F94B71">
            <w:pPr>
              <w:spacing w:line="360" w:lineRule="auto"/>
              <w:rPr>
                <w:sz w:val="26"/>
                <w:szCs w:val="26"/>
              </w:rPr>
            </w:pPr>
            <w:r w:rsidRPr="00D13D94">
              <w:rPr>
                <w:color w:val="000000"/>
                <w:sz w:val="26"/>
                <w:szCs w:val="26"/>
              </w:rPr>
              <w:t>16</w:t>
            </w:r>
          </w:p>
        </w:tc>
        <w:tc>
          <w:tcPr>
            <w:tcW w:w="2122" w:type="dxa"/>
          </w:tcPr>
          <w:p w14:paraId="1A562C69" w14:textId="77777777" w:rsidR="009A17C5" w:rsidRPr="00D13D94" w:rsidRDefault="009A17C5" w:rsidP="00F94B71">
            <w:pPr>
              <w:spacing w:line="360" w:lineRule="auto"/>
              <w:rPr>
                <w:sz w:val="26"/>
                <w:szCs w:val="26"/>
              </w:rPr>
            </w:pPr>
            <w:r w:rsidRPr="00D13D94">
              <w:rPr>
                <w:rFonts w:eastAsia="Arial Unicode MS"/>
                <w:color w:val="000000"/>
                <w:sz w:val="26"/>
                <w:szCs w:val="26"/>
              </w:rPr>
              <w:t>comment_id</w:t>
            </w:r>
          </w:p>
        </w:tc>
        <w:tc>
          <w:tcPr>
            <w:tcW w:w="2268" w:type="dxa"/>
          </w:tcPr>
          <w:p w14:paraId="76F27189" w14:textId="77777777" w:rsidR="009A17C5" w:rsidRPr="00D13D94" w:rsidRDefault="009A17C5" w:rsidP="00F94B71">
            <w:pPr>
              <w:spacing w:line="360" w:lineRule="auto"/>
              <w:rPr>
                <w:sz w:val="26"/>
                <w:szCs w:val="26"/>
              </w:rPr>
            </w:pPr>
            <w:r w:rsidRPr="00D13D94">
              <w:rPr>
                <w:color w:val="000000"/>
                <w:sz w:val="26"/>
                <w:szCs w:val="26"/>
              </w:rPr>
              <w:t>Array[ObjectId]</w:t>
            </w:r>
          </w:p>
        </w:tc>
        <w:tc>
          <w:tcPr>
            <w:tcW w:w="3964" w:type="dxa"/>
          </w:tcPr>
          <w:p w14:paraId="4DFA9A37" w14:textId="77777777" w:rsidR="009A17C5" w:rsidRPr="00D13D94" w:rsidRDefault="009A17C5" w:rsidP="00F94B71">
            <w:pPr>
              <w:spacing w:line="360" w:lineRule="auto"/>
              <w:rPr>
                <w:sz w:val="26"/>
                <w:szCs w:val="26"/>
              </w:rPr>
            </w:pPr>
            <w:r w:rsidRPr="00D13D94">
              <w:rPr>
                <w:color w:val="000000"/>
                <w:sz w:val="26"/>
                <w:szCs w:val="26"/>
              </w:rPr>
              <w:t xml:space="preserve">Danh sách các bình luận liên quan, tham chiếu đến </w:t>
            </w:r>
            <w:r w:rsidRPr="00D13D94">
              <w:rPr>
                <w:rFonts w:eastAsia="Arial Unicode MS"/>
                <w:color w:val="000000"/>
                <w:sz w:val="26"/>
                <w:szCs w:val="26"/>
              </w:rPr>
              <w:t>Comment</w:t>
            </w:r>
            <w:r w:rsidRPr="00D13D94">
              <w:rPr>
                <w:color w:val="000000"/>
                <w:sz w:val="26"/>
                <w:szCs w:val="26"/>
              </w:rPr>
              <w:t>.</w:t>
            </w:r>
          </w:p>
        </w:tc>
      </w:tr>
      <w:tr w:rsidR="009A17C5" w:rsidRPr="00D13D94" w14:paraId="23CB7206" w14:textId="77777777" w:rsidTr="00F94B71">
        <w:tc>
          <w:tcPr>
            <w:tcW w:w="708" w:type="dxa"/>
          </w:tcPr>
          <w:p w14:paraId="399A2D98" w14:textId="77777777" w:rsidR="009A17C5" w:rsidRPr="00D13D94" w:rsidRDefault="009A17C5" w:rsidP="00F94B71">
            <w:pPr>
              <w:spacing w:line="360" w:lineRule="auto"/>
              <w:rPr>
                <w:sz w:val="26"/>
                <w:szCs w:val="26"/>
              </w:rPr>
            </w:pPr>
            <w:r w:rsidRPr="00D13D94">
              <w:rPr>
                <w:color w:val="000000"/>
                <w:sz w:val="26"/>
                <w:szCs w:val="26"/>
              </w:rPr>
              <w:t>17</w:t>
            </w:r>
          </w:p>
        </w:tc>
        <w:tc>
          <w:tcPr>
            <w:tcW w:w="2122" w:type="dxa"/>
          </w:tcPr>
          <w:p w14:paraId="6AD4048C" w14:textId="77777777" w:rsidR="009A17C5" w:rsidRPr="00D13D94" w:rsidRDefault="009A17C5" w:rsidP="00F94B71">
            <w:pPr>
              <w:spacing w:line="360" w:lineRule="auto"/>
              <w:rPr>
                <w:sz w:val="26"/>
                <w:szCs w:val="26"/>
              </w:rPr>
            </w:pPr>
            <w:r w:rsidRPr="00D13D94">
              <w:rPr>
                <w:rFonts w:eastAsia="Arial Unicode MS"/>
                <w:color w:val="000000"/>
                <w:sz w:val="26"/>
                <w:szCs w:val="26"/>
              </w:rPr>
              <w:t>attachments_id</w:t>
            </w:r>
          </w:p>
        </w:tc>
        <w:tc>
          <w:tcPr>
            <w:tcW w:w="2268" w:type="dxa"/>
          </w:tcPr>
          <w:p w14:paraId="62BF5103" w14:textId="77777777" w:rsidR="009A17C5" w:rsidRPr="00D13D94" w:rsidRDefault="009A17C5" w:rsidP="00F94B71">
            <w:pPr>
              <w:spacing w:line="360" w:lineRule="auto"/>
              <w:rPr>
                <w:sz w:val="26"/>
                <w:szCs w:val="26"/>
              </w:rPr>
            </w:pPr>
            <w:r w:rsidRPr="00D13D94">
              <w:rPr>
                <w:color w:val="000000"/>
                <w:sz w:val="26"/>
                <w:szCs w:val="26"/>
              </w:rPr>
              <w:t>Array[ObjectId]</w:t>
            </w:r>
          </w:p>
        </w:tc>
        <w:tc>
          <w:tcPr>
            <w:tcW w:w="3964" w:type="dxa"/>
          </w:tcPr>
          <w:p w14:paraId="6093DE7E" w14:textId="77777777" w:rsidR="009A17C5" w:rsidRPr="00D13D94" w:rsidRDefault="009A17C5" w:rsidP="00F94B71">
            <w:pPr>
              <w:spacing w:line="360" w:lineRule="auto"/>
              <w:rPr>
                <w:sz w:val="26"/>
                <w:szCs w:val="26"/>
              </w:rPr>
            </w:pPr>
            <w:r w:rsidRPr="00D13D94">
              <w:rPr>
                <w:color w:val="000000"/>
                <w:sz w:val="26"/>
                <w:szCs w:val="26"/>
              </w:rPr>
              <w:t xml:space="preserve">Danh sách các tệp đính kèm, tham chiếu đến </w:t>
            </w:r>
            <w:r w:rsidRPr="00D13D94">
              <w:rPr>
                <w:rFonts w:eastAsia="Arial Unicode MS"/>
                <w:color w:val="000000"/>
                <w:sz w:val="26"/>
                <w:szCs w:val="26"/>
              </w:rPr>
              <w:t>Attachment</w:t>
            </w:r>
            <w:r w:rsidRPr="00D13D94">
              <w:rPr>
                <w:color w:val="000000"/>
                <w:sz w:val="26"/>
                <w:szCs w:val="26"/>
              </w:rPr>
              <w:t>.</w:t>
            </w:r>
          </w:p>
        </w:tc>
      </w:tr>
      <w:tr w:rsidR="009A17C5" w:rsidRPr="00D13D94" w14:paraId="0185DBDE" w14:textId="77777777" w:rsidTr="00F94B71">
        <w:tc>
          <w:tcPr>
            <w:tcW w:w="708" w:type="dxa"/>
          </w:tcPr>
          <w:p w14:paraId="4EE21962" w14:textId="77777777" w:rsidR="009A17C5" w:rsidRPr="00D13D94" w:rsidRDefault="009A17C5" w:rsidP="00F94B71">
            <w:pPr>
              <w:spacing w:line="360" w:lineRule="auto"/>
              <w:rPr>
                <w:sz w:val="26"/>
                <w:szCs w:val="26"/>
              </w:rPr>
            </w:pPr>
            <w:r w:rsidRPr="00D13D94">
              <w:rPr>
                <w:color w:val="000000"/>
                <w:sz w:val="26"/>
                <w:szCs w:val="26"/>
              </w:rPr>
              <w:t>18</w:t>
            </w:r>
          </w:p>
        </w:tc>
        <w:tc>
          <w:tcPr>
            <w:tcW w:w="2122" w:type="dxa"/>
          </w:tcPr>
          <w:p w14:paraId="52F4B033" w14:textId="77777777" w:rsidR="009A17C5" w:rsidRPr="00D13D94" w:rsidRDefault="009A17C5" w:rsidP="00F94B71">
            <w:pPr>
              <w:spacing w:line="360" w:lineRule="auto"/>
              <w:rPr>
                <w:sz w:val="26"/>
                <w:szCs w:val="26"/>
              </w:rPr>
            </w:pPr>
            <w:r w:rsidRPr="00D13D94">
              <w:rPr>
                <w:rFonts w:eastAsia="Arial Unicode MS"/>
                <w:color w:val="000000"/>
                <w:sz w:val="26"/>
                <w:szCs w:val="26"/>
              </w:rPr>
              <w:t>label_id</w:t>
            </w:r>
          </w:p>
        </w:tc>
        <w:tc>
          <w:tcPr>
            <w:tcW w:w="2268" w:type="dxa"/>
          </w:tcPr>
          <w:p w14:paraId="10186813" w14:textId="77777777" w:rsidR="009A17C5" w:rsidRPr="00D13D94" w:rsidRDefault="009A17C5" w:rsidP="00F94B71">
            <w:pPr>
              <w:spacing w:line="360" w:lineRule="auto"/>
              <w:rPr>
                <w:sz w:val="26"/>
                <w:szCs w:val="26"/>
              </w:rPr>
            </w:pPr>
            <w:r w:rsidRPr="00D13D94">
              <w:rPr>
                <w:color w:val="000000"/>
                <w:sz w:val="26"/>
                <w:szCs w:val="26"/>
              </w:rPr>
              <w:t>Array[ObjectId]</w:t>
            </w:r>
          </w:p>
        </w:tc>
        <w:tc>
          <w:tcPr>
            <w:tcW w:w="3964" w:type="dxa"/>
          </w:tcPr>
          <w:p w14:paraId="135D68B0" w14:textId="77777777" w:rsidR="009A17C5" w:rsidRPr="00D13D94" w:rsidRDefault="009A17C5" w:rsidP="00F94B71">
            <w:pPr>
              <w:spacing w:line="360" w:lineRule="auto"/>
              <w:rPr>
                <w:sz w:val="26"/>
                <w:szCs w:val="26"/>
              </w:rPr>
            </w:pPr>
            <w:r w:rsidRPr="00D13D94">
              <w:rPr>
                <w:color w:val="000000"/>
                <w:sz w:val="26"/>
                <w:szCs w:val="26"/>
              </w:rPr>
              <w:t xml:space="preserve">Danh sách nhãn, tham chiếu đến </w:t>
            </w:r>
            <w:r w:rsidRPr="00D13D94">
              <w:rPr>
                <w:rFonts w:eastAsia="Arial Unicode MS"/>
                <w:color w:val="000000"/>
                <w:sz w:val="26"/>
                <w:szCs w:val="26"/>
              </w:rPr>
              <w:t>Label</w:t>
            </w:r>
            <w:r w:rsidRPr="00D13D94">
              <w:rPr>
                <w:color w:val="000000"/>
                <w:sz w:val="26"/>
                <w:szCs w:val="26"/>
              </w:rPr>
              <w:t>.</w:t>
            </w:r>
          </w:p>
        </w:tc>
      </w:tr>
      <w:tr w:rsidR="009A17C5" w:rsidRPr="00D13D94" w14:paraId="71128DDB" w14:textId="77777777" w:rsidTr="00F94B71">
        <w:tc>
          <w:tcPr>
            <w:tcW w:w="708" w:type="dxa"/>
          </w:tcPr>
          <w:p w14:paraId="07508268" w14:textId="77777777" w:rsidR="009A17C5" w:rsidRPr="00D13D94" w:rsidRDefault="009A17C5" w:rsidP="00F94B71">
            <w:pPr>
              <w:spacing w:line="360" w:lineRule="auto"/>
              <w:rPr>
                <w:sz w:val="26"/>
                <w:szCs w:val="26"/>
                <w:lang w:val="en-US"/>
              </w:rPr>
            </w:pPr>
            <w:r w:rsidRPr="00D13D94">
              <w:rPr>
                <w:color w:val="000000"/>
                <w:sz w:val="26"/>
                <w:szCs w:val="26"/>
              </w:rPr>
              <w:t>20</w:t>
            </w:r>
          </w:p>
        </w:tc>
        <w:tc>
          <w:tcPr>
            <w:tcW w:w="2122" w:type="dxa"/>
          </w:tcPr>
          <w:p w14:paraId="36A79072" w14:textId="77777777" w:rsidR="009A17C5" w:rsidRPr="00D13D94" w:rsidRDefault="009A17C5" w:rsidP="00F94B71">
            <w:pPr>
              <w:spacing w:line="360" w:lineRule="auto"/>
              <w:rPr>
                <w:rFonts w:eastAsia="Arial Unicode MS"/>
                <w:color w:val="000000"/>
                <w:sz w:val="26"/>
                <w:szCs w:val="26"/>
              </w:rPr>
            </w:pPr>
            <w:r w:rsidRPr="00D13D94">
              <w:rPr>
                <w:rFonts w:eastAsia="Arial Unicode MS"/>
                <w:color w:val="000000"/>
                <w:sz w:val="26"/>
                <w:szCs w:val="26"/>
              </w:rPr>
              <w:t>audit_log_id</w:t>
            </w:r>
          </w:p>
        </w:tc>
        <w:tc>
          <w:tcPr>
            <w:tcW w:w="2268" w:type="dxa"/>
          </w:tcPr>
          <w:p w14:paraId="555D4163" w14:textId="77777777" w:rsidR="009A17C5" w:rsidRPr="00D13D94" w:rsidRDefault="009A17C5" w:rsidP="00F94B71">
            <w:pPr>
              <w:spacing w:line="360" w:lineRule="auto"/>
              <w:rPr>
                <w:color w:val="000000"/>
                <w:sz w:val="26"/>
                <w:szCs w:val="26"/>
              </w:rPr>
            </w:pPr>
            <w:r w:rsidRPr="00D13D94">
              <w:rPr>
                <w:color w:val="000000"/>
                <w:sz w:val="26"/>
                <w:szCs w:val="26"/>
              </w:rPr>
              <w:t>Array[ObjectId]</w:t>
            </w:r>
          </w:p>
        </w:tc>
        <w:tc>
          <w:tcPr>
            <w:tcW w:w="3964" w:type="dxa"/>
          </w:tcPr>
          <w:p w14:paraId="75A25E8F" w14:textId="77777777" w:rsidR="009A17C5" w:rsidRPr="00D13D94" w:rsidRDefault="009A17C5" w:rsidP="00F94B71">
            <w:pPr>
              <w:spacing w:line="360" w:lineRule="auto"/>
              <w:rPr>
                <w:color w:val="000000"/>
                <w:sz w:val="26"/>
                <w:szCs w:val="26"/>
              </w:rPr>
            </w:pPr>
            <w:r w:rsidRPr="00D13D94">
              <w:rPr>
                <w:color w:val="000000"/>
                <w:sz w:val="26"/>
                <w:szCs w:val="26"/>
              </w:rPr>
              <w:t xml:space="preserve">Danh sách nhật ký kiểm tra, tham chiếu đến </w:t>
            </w:r>
            <w:r w:rsidRPr="00D13D94">
              <w:rPr>
                <w:rFonts w:eastAsia="Arial Unicode MS"/>
                <w:color w:val="000000"/>
                <w:sz w:val="26"/>
                <w:szCs w:val="26"/>
              </w:rPr>
              <w:t>AuditLog</w:t>
            </w:r>
            <w:r w:rsidRPr="00D13D94">
              <w:rPr>
                <w:color w:val="000000"/>
                <w:sz w:val="26"/>
                <w:szCs w:val="26"/>
              </w:rPr>
              <w:t>.</w:t>
            </w:r>
          </w:p>
        </w:tc>
      </w:tr>
      <w:tr w:rsidR="009A17C5" w:rsidRPr="00D13D94" w14:paraId="00863E4E" w14:textId="77777777" w:rsidTr="00F94B71">
        <w:tc>
          <w:tcPr>
            <w:tcW w:w="708" w:type="dxa"/>
          </w:tcPr>
          <w:p w14:paraId="6FD8F8C7" w14:textId="77777777" w:rsidR="009A17C5" w:rsidRPr="00D13D94" w:rsidRDefault="009A17C5" w:rsidP="00F94B71">
            <w:pPr>
              <w:spacing w:line="360" w:lineRule="auto"/>
              <w:rPr>
                <w:sz w:val="26"/>
                <w:szCs w:val="26"/>
                <w:lang w:val="en-US"/>
              </w:rPr>
            </w:pPr>
            <w:r w:rsidRPr="00D13D94">
              <w:rPr>
                <w:color w:val="000000"/>
                <w:sz w:val="26"/>
                <w:szCs w:val="26"/>
              </w:rPr>
              <w:lastRenderedPageBreak/>
              <w:t>21</w:t>
            </w:r>
          </w:p>
        </w:tc>
        <w:tc>
          <w:tcPr>
            <w:tcW w:w="2122" w:type="dxa"/>
          </w:tcPr>
          <w:p w14:paraId="71CCCB9F" w14:textId="77777777" w:rsidR="009A17C5" w:rsidRPr="00D13D94" w:rsidRDefault="009A17C5" w:rsidP="00F94B71">
            <w:pPr>
              <w:spacing w:line="360" w:lineRule="auto"/>
              <w:rPr>
                <w:rFonts w:eastAsia="Arial Unicode MS"/>
                <w:color w:val="000000"/>
                <w:sz w:val="26"/>
                <w:szCs w:val="26"/>
              </w:rPr>
            </w:pPr>
            <w:r w:rsidRPr="00D13D94">
              <w:rPr>
                <w:rFonts w:eastAsia="Arial Unicode MS"/>
                <w:color w:val="000000"/>
                <w:sz w:val="26"/>
                <w:szCs w:val="26"/>
              </w:rPr>
              <w:t>color</w:t>
            </w:r>
          </w:p>
        </w:tc>
        <w:tc>
          <w:tcPr>
            <w:tcW w:w="2268" w:type="dxa"/>
          </w:tcPr>
          <w:p w14:paraId="58AC912A" w14:textId="77777777" w:rsidR="009A17C5" w:rsidRPr="00D13D94" w:rsidRDefault="009A17C5" w:rsidP="00F94B71">
            <w:pPr>
              <w:spacing w:line="360" w:lineRule="auto"/>
              <w:rPr>
                <w:color w:val="000000"/>
                <w:sz w:val="26"/>
                <w:szCs w:val="26"/>
              </w:rPr>
            </w:pPr>
            <w:r w:rsidRPr="00D13D94">
              <w:rPr>
                <w:color w:val="000000"/>
                <w:sz w:val="26"/>
                <w:szCs w:val="26"/>
              </w:rPr>
              <w:t>String</w:t>
            </w:r>
          </w:p>
        </w:tc>
        <w:tc>
          <w:tcPr>
            <w:tcW w:w="3964" w:type="dxa"/>
          </w:tcPr>
          <w:p w14:paraId="6F49E294" w14:textId="77777777" w:rsidR="009A17C5" w:rsidRPr="00D13D94" w:rsidRDefault="009A17C5" w:rsidP="00F94B71">
            <w:pPr>
              <w:spacing w:line="360" w:lineRule="auto"/>
              <w:rPr>
                <w:color w:val="000000"/>
                <w:sz w:val="26"/>
                <w:szCs w:val="26"/>
              </w:rPr>
            </w:pPr>
            <w:r w:rsidRPr="00D13D94">
              <w:rPr>
                <w:color w:val="000000"/>
                <w:sz w:val="26"/>
                <w:szCs w:val="26"/>
              </w:rPr>
              <w:t>Màu sắc hiển thị cho nhiệm vụ.</w:t>
            </w:r>
          </w:p>
        </w:tc>
      </w:tr>
      <w:tr w:rsidR="009A17C5" w:rsidRPr="00D13D94" w14:paraId="52E5F6AD" w14:textId="77777777" w:rsidTr="00F94B71">
        <w:tc>
          <w:tcPr>
            <w:tcW w:w="708" w:type="dxa"/>
          </w:tcPr>
          <w:p w14:paraId="3910F799" w14:textId="77777777" w:rsidR="009A17C5" w:rsidRPr="00D13D94" w:rsidRDefault="009A17C5" w:rsidP="00F94B71">
            <w:pPr>
              <w:spacing w:line="360" w:lineRule="auto"/>
              <w:rPr>
                <w:sz w:val="26"/>
                <w:szCs w:val="26"/>
                <w:lang w:val="en-US"/>
              </w:rPr>
            </w:pPr>
            <w:r w:rsidRPr="00D13D94">
              <w:rPr>
                <w:color w:val="000000"/>
                <w:sz w:val="26"/>
                <w:szCs w:val="26"/>
              </w:rPr>
              <w:t>22</w:t>
            </w:r>
          </w:p>
        </w:tc>
        <w:tc>
          <w:tcPr>
            <w:tcW w:w="2122" w:type="dxa"/>
          </w:tcPr>
          <w:p w14:paraId="5AF78A70" w14:textId="77777777" w:rsidR="009A17C5" w:rsidRPr="00D13D94" w:rsidRDefault="009A17C5" w:rsidP="00F94B71">
            <w:pPr>
              <w:spacing w:line="360" w:lineRule="auto"/>
              <w:rPr>
                <w:rFonts w:eastAsia="Arial Unicode MS"/>
                <w:color w:val="000000"/>
                <w:sz w:val="26"/>
                <w:szCs w:val="26"/>
              </w:rPr>
            </w:pPr>
            <w:r w:rsidRPr="00D13D94">
              <w:rPr>
                <w:rFonts w:eastAsia="Arial Unicode MS"/>
                <w:color w:val="000000"/>
                <w:sz w:val="26"/>
                <w:szCs w:val="26"/>
              </w:rPr>
              <w:t>createdAt</w:t>
            </w:r>
          </w:p>
        </w:tc>
        <w:tc>
          <w:tcPr>
            <w:tcW w:w="2268" w:type="dxa"/>
          </w:tcPr>
          <w:p w14:paraId="6586D888" w14:textId="77777777" w:rsidR="009A17C5" w:rsidRPr="00D13D94" w:rsidRDefault="009A17C5" w:rsidP="00F94B71">
            <w:pPr>
              <w:spacing w:line="360" w:lineRule="auto"/>
              <w:rPr>
                <w:color w:val="000000"/>
                <w:sz w:val="26"/>
                <w:szCs w:val="26"/>
              </w:rPr>
            </w:pPr>
            <w:r w:rsidRPr="00D13D94">
              <w:rPr>
                <w:color w:val="000000"/>
                <w:sz w:val="26"/>
                <w:szCs w:val="26"/>
              </w:rPr>
              <w:t>Date</w:t>
            </w:r>
          </w:p>
        </w:tc>
        <w:tc>
          <w:tcPr>
            <w:tcW w:w="3964" w:type="dxa"/>
          </w:tcPr>
          <w:p w14:paraId="012DBE30" w14:textId="77777777" w:rsidR="009A17C5" w:rsidRPr="00D13D94" w:rsidRDefault="009A17C5" w:rsidP="00F94B71">
            <w:pPr>
              <w:spacing w:line="360" w:lineRule="auto"/>
              <w:rPr>
                <w:color w:val="000000"/>
                <w:sz w:val="26"/>
                <w:szCs w:val="26"/>
              </w:rPr>
            </w:pPr>
            <w:r w:rsidRPr="00D13D94">
              <w:rPr>
                <w:color w:val="000000"/>
                <w:sz w:val="26"/>
                <w:szCs w:val="26"/>
              </w:rPr>
              <w:t xml:space="preserve">Thời điểm tạo nhiệm vụ, tự động thêm bởi </w:t>
            </w:r>
            <w:r w:rsidRPr="00D13D94">
              <w:rPr>
                <w:rFonts w:eastAsia="Arial Unicode MS"/>
                <w:color w:val="000000"/>
                <w:sz w:val="26"/>
                <w:szCs w:val="26"/>
              </w:rPr>
              <w:t>timestamps</w:t>
            </w:r>
            <w:r w:rsidRPr="00D13D94">
              <w:rPr>
                <w:color w:val="000000"/>
                <w:sz w:val="26"/>
                <w:szCs w:val="26"/>
              </w:rPr>
              <w:t>.</w:t>
            </w:r>
          </w:p>
        </w:tc>
      </w:tr>
      <w:tr w:rsidR="009A17C5" w:rsidRPr="00D13D94" w14:paraId="69193EF8" w14:textId="77777777" w:rsidTr="00F94B71">
        <w:tc>
          <w:tcPr>
            <w:tcW w:w="708" w:type="dxa"/>
          </w:tcPr>
          <w:p w14:paraId="5B353060" w14:textId="77777777" w:rsidR="009A17C5" w:rsidRPr="00D13D94" w:rsidRDefault="009A17C5" w:rsidP="00F94B71">
            <w:pPr>
              <w:spacing w:line="360" w:lineRule="auto"/>
              <w:rPr>
                <w:sz w:val="26"/>
                <w:szCs w:val="26"/>
                <w:lang w:val="en-US"/>
              </w:rPr>
            </w:pPr>
            <w:r w:rsidRPr="00D13D94">
              <w:rPr>
                <w:color w:val="000000"/>
                <w:sz w:val="26"/>
                <w:szCs w:val="26"/>
              </w:rPr>
              <w:t>23</w:t>
            </w:r>
          </w:p>
        </w:tc>
        <w:tc>
          <w:tcPr>
            <w:tcW w:w="2122" w:type="dxa"/>
          </w:tcPr>
          <w:p w14:paraId="228DBCE7" w14:textId="77777777" w:rsidR="009A17C5" w:rsidRPr="00D13D94" w:rsidRDefault="009A17C5" w:rsidP="00F94B71">
            <w:pPr>
              <w:spacing w:line="360" w:lineRule="auto"/>
              <w:rPr>
                <w:rFonts w:eastAsia="Arial Unicode MS"/>
                <w:color w:val="000000"/>
                <w:sz w:val="26"/>
                <w:szCs w:val="26"/>
              </w:rPr>
            </w:pPr>
            <w:r w:rsidRPr="00D13D94">
              <w:rPr>
                <w:rFonts w:eastAsia="Arial Unicode MS"/>
                <w:color w:val="000000"/>
                <w:sz w:val="26"/>
                <w:szCs w:val="26"/>
              </w:rPr>
              <w:t>updatedAt</w:t>
            </w:r>
          </w:p>
        </w:tc>
        <w:tc>
          <w:tcPr>
            <w:tcW w:w="2268" w:type="dxa"/>
          </w:tcPr>
          <w:p w14:paraId="32949E38" w14:textId="77777777" w:rsidR="009A17C5" w:rsidRPr="00D13D94" w:rsidRDefault="009A17C5" w:rsidP="00F94B71">
            <w:pPr>
              <w:spacing w:line="360" w:lineRule="auto"/>
              <w:rPr>
                <w:color w:val="000000"/>
                <w:sz w:val="26"/>
                <w:szCs w:val="26"/>
              </w:rPr>
            </w:pPr>
            <w:r w:rsidRPr="00D13D94">
              <w:rPr>
                <w:color w:val="000000"/>
                <w:sz w:val="26"/>
                <w:szCs w:val="26"/>
              </w:rPr>
              <w:t>Date</w:t>
            </w:r>
          </w:p>
        </w:tc>
        <w:tc>
          <w:tcPr>
            <w:tcW w:w="3964" w:type="dxa"/>
          </w:tcPr>
          <w:p w14:paraId="0A869BF2" w14:textId="77777777" w:rsidR="009A17C5" w:rsidRPr="00D13D94" w:rsidRDefault="009A17C5" w:rsidP="00F94B71">
            <w:pPr>
              <w:spacing w:line="360" w:lineRule="auto"/>
              <w:rPr>
                <w:color w:val="000000"/>
                <w:sz w:val="26"/>
                <w:szCs w:val="26"/>
              </w:rPr>
            </w:pPr>
            <w:r w:rsidRPr="00D13D94">
              <w:rPr>
                <w:color w:val="000000"/>
                <w:sz w:val="26"/>
                <w:szCs w:val="26"/>
              </w:rPr>
              <w:t xml:space="preserve">Thời điểm cập nhật nhiệm vụ, tự động thêm bởi </w:t>
            </w:r>
            <w:r w:rsidRPr="00D13D94">
              <w:rPr>
                <w:rFonts w:eastAsia="Arial Unicode MS"/>
                <w:color w:val="000000"/>
                <w:sz w:val="26"/>
                <w:szCs w:val="26"/>
              </w:rPr>
              <w:t>timestamps</w:t>
            </w:r>
            <w:r w:rsidRPr="00D13D94">
              <w:rPr>
                <w:color w:val="000000"/>
                <w:sz w:val="26"/>
                <w:szCs w:val="26"/>
              </w:rPr>
              <w:t>.</w:t>
            </w:r>
          </w:p>
        </w:tc>
      </w:tr>
    </w:tbl>
    <w:p w14:paraId="0891A8CF" w14:textId="77777777" w:rsidR="009A17C5" w:rsidRPr="00D13D94" w:rsidRDefault="009A17C5" w:rsidP="009A17C5">
      <w:pPr>
        <w:pStyle w:val="Caption"/>
        <w:rPr>
          <w:rFonts w:cs="Times New Roman"/>
          <w:sz w:val="26"/>
          <w:szCs w:val="26"/>
        </w:rPr>
      </w:pPr>
      <w:bookmarkStart w:id="292" w:name="_Toc139288129"/>
      <w:bookmarkStart w:id="293" w:name="_Toc154326526"/>
      <w:bookmarkStart w:id="294" w:name="_Toc154432052"/>
      <w:bookmarkStart w:id="295" w:name="_Toc154432739"/>
      <w:bookmarkStart w:id="296" w:name="_Toc154432874"/>
      <w:bookmarkStart w:id="297" w:name="_Toc154432962"/>
    </w:p>
    <w:p w14:paraId="5705B236" w14:textId="1B7A5B27" w:rsidR="009A17C5" w:rsidRPr="008D42B6" w:rsidRDefault="009A17C5" w:rsidP="009A17C5">
      <w:pPr>
        <w:pStyle w:val="Caption"/>
        <w:rPr>
          <w:rFonts w:cs="Times New Roman"/>
          <w:szCs w:val="22"/>
          <w:lang w:val="en-US"/>
        </w:rPr>
      </w:pPr>
      <w:bookmarkStart w:id="298" w:name="_Toc184661886"/>
      <w:r w:rsidRPr="008D42B6">
        <w:rPr>
          <w:rFonts w:cs="Times New Roman"/>
          <w:szCs w:val="22"/>
        </w:rPr>
        <w:t xml:space="preserve">Bảng </w:t>
      </w:r>
      <w:r w:rsidR="00AB2FDC" w:rsidRPr="008D42B6">
        <w:rPr>
          <w:rFonts w:cs="Times New Roman"/>
          <w:szCs w:val="22"/>
        </w:rPr>
        <w:fldChar w:fldCharType="begin"/>
      </w:r>
      <w:r w:rsidR="00AB2FDC" w:rsidRPr="008D42B6">
        <w:rPr>
          <w:rFonts w:cs="Times New Roman"/>
          <w:szCs w:val="22"/>
        </w:rPr>
        <w:instrText xml:space="preserve"> SEQ Bảng \* ARABIC </w:instrText>
      </w:r>
      <w:r w:rsidR="00AB2FDC" w:rsidRPr="008D42B6">
        <w:rPr>
          <w:rFonts w:cs="Times New Roman"/>
          <w:szCs w:val="22"/>
        </w:rPr>
        <w:fldChar w:fldCharType="separate"/>
      </w:r>
      <w:r w:rsidR="00AB2FDC" w:rsidRPr="008D42B6">
        <w:rPr>
          <w:rFonts w:cs="Times New Roman"/>
          <w:noProof/>
          <w:szCs w:val="22"/>
        </w:rPr>
        <w:t>25</w:t>
      </w:r>
      <w:r w:rsidR="00AB2FDC" w:rsidRPr="008D42B6">
        <w:rPr>
          <w:rFonts w:cs="Times New Roman"/>
          <w:szCs w:val="22"/>
        </w:rPr>
        <w:fldChar w:fldCharType="end"/>
      </w:r>
      <w:r w:rsidRPr="008D42B6">
        <w:rPr>
          <w:rFonts w:cs="Times New Roman"/>
          <w:szCs w:val="22"/>
        </w:rPr>
        <w:t xml:space="preserve">. Mô tả </w:t>
      </w:r>
      <w:r w:rsidRPr="008D42B6">
        <w:rPr>
          <w:rFonts w:cs="Times New Roman"/>
          <w:szCs w:val="22"/>
          <w:lang w:val="vi-VN"/>
        </w:rPr>
        <w:t xml:space="preserve">bảng </w:t>
      </w:r>
      <w:bookmarkEnd w:id="292"/>
      <w:bookmarkEnd w:id="293"/>
      <w:bookmarkEnd w:id="294"/>
      <w:bookmarkEnd w:id="295"/>
      <w:bookmarkEnd w:id="296"/>
      <w:bookmarkEnd w:id="297"/>
      <w:r w:rsidRPr="008D42B6">
        <w:rPr>
          <w:rFonts w:cs="Times New Roman"/>
          <w:bCs/>
          <w:szCs w:val="22"/>
          <w:lang w:val="en-US"/>
        </w:rPr>
        <w:t>starred</w:t>
      </w:r>
      <w:bookmarkEnd w:id="298"/>
    </w:p>
    <w:tbl>
      <w:tblPr>
        <w:tblStyle w:val="TableGrid"/>
        <w:tblW w:w="0" w:type="auto"/>
        <w:tblLook w:val="04A0" w:firstRow="1" w:lastRow="0" w:firstColumn="1" w:lastColumn="0" w:noHBand="0" w:noVBand="1"/>
      </w:tblPr>
      <w:tblGrid>
        <w:gridCol w:w="708"/>
        <w:gridCol w:w="2096"/>
        <w:gridCol w:w="2426"/>
        <w:gridCol w:w="3832"/>
      </w:tblGrid>
      <w:tr w:rsidR="009A17C5" w:rsidRPr="00D13D94" w14:paraId="74ABF05E" w14:textId="77777777" w:rsidTr="00F94B71">
        <w:tc>
          <w:tcPr>
            <w:tcW w:w="708" w:type="dxa"/>
            <w:vAlign w:val="center"/>
          </w:tcPr>
          <w:p w14:paraId="1092B77C" w14:textId="77777777" w:rsidR="009A17C5" w:rsidRPr="00D13D94" w:rsidRDefault="009A17C5" w:rsidP="00F94B71">
            <w:pPr>
              <w:spacing w:line="360" w:lineRule="auto"/>
              <w:rPr>
                <w:b/>
                <w:bCs/>
                <w:sz w:val="26"/>
                <w:szCs w:val="26"/>
                <w:lang w:val="en-US"/>
              </w:rPr>
            </w:pPr>
            <w:r w:rsidRPr="00D13D94">
              <w:rPr>
                <w:b/>
                <w:bCs/>
                <w:sz w:val="26"/>
                <w:szCs w:val="26"/>
              </w:rPr>
              <w:t>S</w:t>
            </w:r>
            <w:r w:rsidRPr="00D13D94">
              <w:rPr>
                <w:b/>
                <w:bCs/>
                <w:sz w:val="26"/>
                <w:szCs w:val="26"/>
                <w:lang w:val="en-US"/>
              </w:rPr>
              <w:t>TT</w:t>
            </w:r>
          </w:p>
        </w:tc>
        <w:tc>
          <w:tcPr>
            <w:tcW w:w="2096" w:type="dxa"/>
            <w:vAlign w:val="center"/>
          </w:tcPr>
          <w:p w14:paraId="6795B8CE"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426" w:type="dxa"/>
            <w:vAlign w:val="center"/>
          </w:tcPr>
          <w:p w14:paraId="75DFAFD8"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832" w:type="dxa"/>
            <w:vAlign w:val="center"/>
          </w:tcPr>
          <w:p w14:paraId="2169D8B9"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22BD0D20" w14:textId="77777777" w:rsidTr="00F94B71">
        <w:tc>
          <w:tcPr>
            <w:tcW w:w="708" w:type="dxa"/>
          </w:tcPr>
          <w:p w14:paraId="03314B13" w14:textId="77777777" w:rsidR="009A17C5" w:rsidRPr="00D13D94" w:rsidRDefault="009A17C5" w:rsidP="00F94B71">
            <w:pPr>
              <w:spacing w:line="360" w:lineRule="auto"/>
              <w:rPr>
                <w:sz w:val="26"/>
                <w:szCs w:val="26"/>
              </w:rPr>
            </w:pPr>
            <w:r w:rsidRPr="00D13D94">
              <w:rPr>
                <w:color w:val="000000"/>
                <w:sz w:val="26"/>
                <w:szCs w:val="26"/>
              </w:rPr>
              <w:t>1</w:t>
            </w:r>
          </w:p>
        </w:tc>
        <w:tc>
          <w:tcPr>
            <w:tcW w:w="2096" w:type="dxa"/>
          </w:tcPr>
          <w:p w14:paraId="1519D45F" w14:textId="77777777" w:rsidR="009A17C5" w:rsidRPr="00D13D94" w:rsidRDefault="009A17C5" w:rsidP="00F94B71">
            <w:pPr>
              <w:spacing w:line="360" w:lineRule="auto"/>
              <w:rPr>
                <w:sz w:val="26"/>
                <w:szCs w:val="26"/>
              </w:rPr>
            </w:pPr>
            <w:r w:rsidRPr="00D13D94">
              <w:rPr>
                <w:sz w:val="26"/>
                <w:szCs w:val="26"/>
              </w:rPr>
              <w:t>_id</w:t>
            </w:r>
          </w:p>
        </w:tc>
        <w:tc>
          <w:tcPr>
            <w:tcW w:w="2426" w:type="dxa"/>
          </w:tcPr>
          <w:p w14:paraId="1AF50A65"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459C92EB" w14:textId="77777777" w:rsidR="009A17C5" w:rsidRPr="00D13D94" w:rsidRDefault="009A17C5" w:rsidP="00F94B71">
            <w:pPr>
              <w:spacing w:line="360" w:lineRule="auto"/>
              <w:rPr>
                <w:sz w:val="26"/>
                <w:szCs w:val="26"/>
              </w:rPr>
            </w:pPr>
            <w:r w:rsidRPr="00D13D94">
              <w:rPr>
                <w:sz w:val="26"/>
                <w:szCs w:val="26"/>
              </w:rPr>
              <w:t>Định danh duy nhất của tài liệu.</w:t>
            </w:r>
          </w:p>
        </w:tc>
      </w:tr>
      <w:tr w:rsidR="009A17C5" w:rsidRPr="00D13D94" w14:paraId="7004AB95" w14:textId="77777777" w:rsidTr="00F94B71">
        <w:tc>
          <w:tcPr>
            <w:tcW w:w="708" w:type="dxa"/>
          </w:tcPr>
          <w:p w14:paraId="49AD509A" w14:textId="77777777" w:rsidR="009A17C5" w:rsidRPr="00D13D94" w:rsidRDefault="009A17C5" w:rsidP="00F94B71">
            <w:pPr>
              <w:spacing w:line="360" w:lineRule="auto"/>
              <w:rPr>
                <w:sz w:val="26"/>
                <w:szCs w:val="26"/>
              </w:rPr>
            </w:pPr>
            <w:r w:rsidRPr="00D13D94">
              <w:rPr>
                <w:color w:val="000000"/>
                <w:sz w:val="26"/>
                <w:szCs w:val="26"/>
              </w:rPr>
              <w:t>2</w:t>
            </w:r>
          </w:p>
        </w:tc>
        <w:tc>
          <w:tcPr>
            <w:tcW w:w="2096" w:type="dxa"/>
          </w:tcPr>
          <w:p w14:paraId="18FA04D5" w14:textId="77777777" w:rsidR="009A17C5" w:rsidRPr="00D13D94" w:rsidRDefault="009A17C5" w:rsidP="00F94B71">
            <w:pPr>
              <w:spacing w:line="360" w:lineRule="auto"/>
              <w:rPr>
                <w:sz w:val="26"/>
                <w:szCs w:val="26"/>
              </w:rPr>
            </w:pPr>
            <w:r w:rsidRPr="00D13D94">
              <w:rPr>
                <w:sz w:val="26"/>
                <w:szCs w:val="26"/>
              </w:rPr>
              <w:t>userId</w:t>
            </w:r>
          </w:p>
        </w:tc>
        <w:tc>
          <w:tcPr>
            <w:tcW w:w="2426" w:type="dxa"/>
          </w:tcPr>
          <w:p w14:paraId="4A980D89"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464C166A" w14:textId="77777777" w:rsidR="009A17C5" w:rsidRPr="00D13D94" w:rsidRDefault="009A17C5" w:rsidP="00F94B71">
            <w:pPr>
              <w:spacing w:line="360" w:lineRule="auto"/>
              <w:rPr>
                <w:sz w:val="26"/>
                <w:szCs w:val="26"/>
              </w:rPr>
            </w:pPr>
            <w:r w:rsidRPr="00D13D94">
              <w:rPr>
                <w:sz w:val="26"/>
                <w:szCs w:val="26"/>
              </w:rPr>
              <w:t>Tham chiếu đến User, định danh của người dùng đánh dấu (required).</w:t>
            </w:r>
          </w:p>
        </w:tc>
      </w:tr>
      <w:tr w:rsidR="009A17C5" w:rsidRPr="00D13D94" w14:paraId="06F512ED" w14:textId="77777777" w:rsidTr="00F94B71">
        <w:tc>
          <w:tcPr>
            <w:tcW w:w="708" w:type="dxa"/>
          </w:tcPr>
          <w:p w14:paraId="7E37737A" w14:textId="77777777" w:rsidR="009A17C5" w:rsidRPr="00D13D94" w:rsidRDefault="009A17C5" w:rsidP="00F94B71">
            <w:pPr>
              <w:spacing w:line="360" w:lineRule="auto"/>
              <w:rPr>
                <w:sz w:val="26"/>
                <w:szCs w:val="26"/>
              </w:rPr>
            </w:pPr>
            <w:r w:rsidRPr="00D13D94">
              <w:rPr>
                <w:color w:val="000000"/>
                <w:sz w:val="26"/>
                <w:szCs w:val="26"/>
              </w:rPr>
              <w:t>3</w:t>
            </w:r>
          </w:p>
        </w:tc>
        <w:tc>
          <w:tcPr>
            <w:tcW w:w="2096" w:type="dxa"/>
          </w:tcPr>
          <w:p w14:paraId="3056155E" w14:textId="77777777" w:rsidR="009A17C5" w:rsidRPr="00D13D94" w:rsidRDefault="009A17C5" w:rsidP="00F94B71">
            <w:pPr>
              <w:spacing w:line="360" w:lineRule="auto"/>
              <w:rPr>
                <w:sz w:val="26"/>
                <w:szCs w:val="26"/>
              </w:rPr>
            </w:pPr>
            <w:r w:rsidRPr="00D13D94">
              <w:rPr>
                <w:sz w:val="26"/>
                <w:szCs w:val="26"/>
              </w:rPr>
              <w:t>projectId</w:t>
            </w:r>
          </w:p>
        </w:tc>
        <w:tc>
          <w:tcPr>
            <w:tcW w:w="2426" w:type="dxa"/>
          </w:tcPr>
          <w:p w14:paraId="717E8F56"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1F4DCE6E" w14:textId="77777777" w:rsidR="009A17C5" w:rsidRPr="00D13D94" w:rsidRDefault="009A17C5" w:rsidP="00F94B71">
            <w:pPr>
              <w:spacing w:line="360" w:lineRule="auto"/>
              <w:rPr>
                <w:sz w:val="26"/>
                <w:szCs w:val="26"/>
              </w:rPr>
            </w:pPr>
            <w:r w:rsidRPr="00D13D94">
              <w:rPr>
                <w:sz w:val="26"/>
                <w:szCs w:val="26"/>
              </w:rPr>
              <w:t>Tham chiếu đến Project, định danh của dự án bị đánh dấu (required).</w:t>
            </w:r>
          </w:p>
        </w:tc>
      </w:tr>
      <w:tr w:rsidR="009A17C5" w:rsidRPr="00D13D94" w14:paraId="4BACA118" w14:textId="77777777" w:rsidTr="00F94B71">
        <w:tc>
          <w:tcPr>
            <w:tcW w:w="708" w:type="dxa"/>
          </w:tcPr>
          <w:p w14:paraId="02E3D416" w14:textId="77777777" w:rsidR="009A17C5" w:rsidRPr="00D13D94" w:rsidRDefault="009A17C5" w:rsidP="00F94B71">
            <w:pPr>
              <w:spacing w:line="360" w:lineRule="auto"/>
              <w:rPr>
                <w:sz w:val="26"/>
                <w:szCs w:val="26"/>
              </w:rPr>
            </w:pPr>
            <w:r w:rsidRPr="00D13D94">
              <w:rPr>
                <w:color w:val="000000"/>
                <w:sz w:val="26"/>
                <w:szCs w:val="26"/>
              </w:rPr>
              <w:t>4</w:t>
            </w:r>
          </w:p>
        </w:tc>
        <w:tc>
          <w:tcPr>
            <w:tcW w:w="2096" w:type="dxa"/>
          </w:tcPr>
          <w:p w14:paraId="794BF621" w14:textId="77777777" w:rsidR="009A17C5" w:rsidRPr="00D13D94" w:rsidRDefault="009A17C5" w:rsidP="00F94B71">
            <w:pPr>
              <w:spacing w:line="360" w:lineRule="auto"/>
              <w:rPr>
                <w:sz w:val="26"/>
                <w:szCs w:val="26"/>
              </w:rPr>
            </w:pPr>
            <w:r w:rsidRPr="00D13D94">
              <w:rPr>
                <w:sz w:val="26"/>
                <w:szCs w:val="26"/>
              </w:rPr>
              <w:t>isStarred</w:t>
            </w:r>
          </w:p>
        </w:tc>
        <w:tc>
          <w:tcPr>
            <w:tcW w:w="2426" w:type="dxa"/>
          </w:tcPr>
          <w:p w14:paraId="722E3B49" w14:textId="77777777" w:rsidR="009A17C5" w:rsidRPr="00D13D94" w:rsidRDefault="009A17C5" w:rsidP="00F94B71">
            <w:pPr>
              <w:spacing w:line="360" w:lineRule="auto"/>
              <w:rPr>
                <w:sz w:val="26"/>
                <w:szCs w:val="26"/>
              </w:rPr>
            </w:pPr>
            <w:r w:rsidRPr="00D13D94">
              <w:rPr>
                <w:sz w:val="26"/>
                <w:szCs w:val="26"/>
              </w:rPr>
              <w:t>Boolean</w:t>
            </w:r>
          </w:p>
        </w:tc>
        <w:tc>
          <w:tcPr>
            <w:tcW w:w="3832" w:type="dxa"/>
          </w:tcPr>
          <w:p w14:paraId="72A554A1" w14:textId="77777777" w:rsidR="009A17C5" w:rsidRPr="00D13D94" w:rsidRDefault="009A17C5" w:rsidP="00F94B71">
            <w:pPr>
              <w:spacing w:line="360" w:lineRule="auto"/>
              <w:rPr>
                <w:sz w:val="26"/>
                <w:szCs w:val="26"/>
              </w:rPr>
            </w:pPr>
            <w:r w:rsidRPr="00D13D94">
              <w:rPr>
                <w:sz w:val="26"/>
                <w:szCs w:val="26"/>
              </w:rPr>
              <w:t>Trạng thái đánh dấu, mặc định là true.</w:t>
            </w:r>
          </w:p>
        </w:tc>
      </w:tr>
      <w:tr w:rsidR="009A17C5" w:rsidRPr="00D13D94" w14:paraId="09E4B4BB" w14:textId="77777777" w:rsidTr="00F94B71">
        <w:tc>
          <w:tcPr>
            <w:tcW w:w="708" w:type="dxa"/>
          </w:tcPr>
          <w:p w14:paraId="38ACF242" w14:textId="77777777" w:rsidR="009A17C5" w:rsidRPr="00D13D94" w:rsidRDefault="009A17C5" w:rsidP="00F94B71">
            <w:pPr>
              <w:spacing w:line="360" w:lineRule="auto"/>
              <w:rPr>
                <w:sz w:val="26"/>
                <w:szCs w:val="26"/>
              </w:rPr>
            </w:pPr>
            <w:r w:rsidRPr="00D13D94">
              <w:rPr>
                <w:color w:val="000000"/>
                <w:sz w:val="26"/>
                <w:szCs w:val="26"/>
              </w:rPr>
              <w:t>5</w:t>
            </w:r>
          </w:p>
        </w:tc>
        <w:tc>
          <w:tcPr>
            <w:tcW w:w="2096" w:type="dxa"/>
          </w:tcPr>
          <w:p w14:paraId="5DD68DF7" w14:textId="77777777" w:rsidR="009A17C5" w:rsidRPr="00D13D94" w:rsidRDefault="009A17C5" w:rsidP="00F94B71">
            <w:pPr>
              <w:spacing w:line="360" w:lineRule="auto"/>
              <w:rPr>
                <w:sz w:val="26"/>
                <w:szCs w:val="26"/>
              </w:rPr>
            </w:pPr>
            <w:r w:rsidRPr="00D13D94">
              <w:rPr>
                <w:sz w:val="26"/>
                <w:szCs w:val="26"/>
              </w:rPr>
              <w:t>createdAt</w:t>
            </w:r>
          </w:p>
        </w:tc>
        <w:tc>
          <w:tcPr>
            <w:tcW w:w="2426" w:type="dxa"/>
          </w:tcPr>
          <w:p w14:paraId="0B111B38" w14:textId="77777777" w:rsidR="009A17C5" w:rsidRPr="00D13D94" w:rsidRDefault="009A17C5" w:rsidP="00F94B71">
            <w:pPr>
              <w:spacing w:line="360" w:lineRule="auto"/>
              <w:rPr>
                <w:sz w:val="26"/>
                <w:szCs w:val="26"/>
              </w:rPr>
            </w:pPr>
            <w:r w:rsidRPr="00D13D94">
              <w:rPr>
                <w:sz w:val="26"/>
                <w:szCs w:val="26"/>
              </w:rPr>
              <w:t>Date</w:t>
            </w:r>
          </w:p>
        </w:tc>
        <w:tc>
          <w:tcPr>
            <w:tcW w:w="3832" w:type="dxa"/>
          </w:tcPr>
          <w:p w14:paraId="2A4DE8B2" w14:textId="77777777" w:rsidR="009A17C5" w:rsidRPr="00D13D94" w:rsidRDefault="009A17C5" w:rsidP="00F94B71">
            <w:pPr>
              <w:spacing w:line="360" w:lineRule="auto"/>
              <w:rPr>
                <w:sz w:val="26"/>
                <w:szCs w:val="26"/>
              </w:rPr>
            </w:pPr>
            <w:r w:rsidRPr="00D13D94">
              <w:rPr>
                <w:sz w:val="26"/>
                <w:szCs w:val="26"/>
              </w:rPr>
              <w:t>Thời điểm tạo tài liệu, tự động thêm nhờ timestamps.</w:t>
            </w:r>
          </w:p>
        </w:tc>
      </w:tr>
      <w:tr w:rsidR="009A17C5" w:rsidRPr="00D13D94" w14:paraId="6119F69D" w14:textId="77777777" w:rsidTr="00F94B71">
        <w:tc>
          <w:tcPr>
            <w:tcW w:w="708" w:type="dxa"/>
          </w:tcPr>
          <w:p w14:paraId="25F62906" w14:textId="77777777" w:rsidR="009A17C5" w:rsidRPr="00D13D94" w:rsidRDefault="009A17C5" w:rsidP="00F94B71">
            <w:pPr>
              <w:spacing w:line="360" w:lineRule="auto"/>
              <w:rPr>
                <w:sz w:val="26"/>
                <w:szCs w:val="26"/>
              </w:rPr>
            </w:pPr>
            <w:r w:rsidRPr="00D13D94">
              <w:rPr>
                <w:color w:val="000000"/>
                <w:sz w:val="26"/>
                <w:szCs w:val="26"/>
              </w:rPr>
              <w:t>6</w:t>
            </w:r>
          </w:p>
        </w:tc>
        <w:tc>
          <w:tcPr>
            <w:tcW w:w="2096" w:type="dxa"/>
          </w:tcPr>
          <w:p w14:paraId="6F90A2C5" w14:textId="77777777" w:rsidR="009A17C5" w:rsidRPr="00D13D94" w:rsidRDefault="009A17C5" w:rsidP="00F94B71">
            <w:pPr>
              <w:spacing w:line="360" w:lineRule="auto"/>
              <w:rPr>
                <w:sz w:val="26"/>
                <w:szCs w:val="26"/>
              </w:rPr>
            </w:pPr>
            <w:r w:rsidRPr="00D13D94">
              <w:rPr>
                <w:sz w:val="26"/>
                <w:szCs w:val="26"/>
              </w:rPr>
              <w:t>updatedAt</w:t>
            </w:r>
          </w:p>
        </w:tc>
        <w:tc>
          <w:tcPr>
            <w:tcW w:w="2426" w:type="dxa"/>
          </w:tcPr>
          <w:p w14:paraId="1AC1465F" w14:textId="77777777" w:rsidR="009A17C5" w:rsidRPr="00D13D94" w:rsidRDefault="009A17C5" w:rsidP="00F94B71">
            <w:pPr>
              <w:spacing w:line="360" w:lineRule="auto"/>
              <w:rPr>
                <w:sz w:val="26"/>
                <w:szCs w:val="26"/>
              </w:rPr>
            </w:pPr>
            <w:r w:rsidRPr="00D13D94">
              <w:rPr>
                <w:sz w:val="26"/>
                <w:szCs w:val="26"/>
              </w:rPr>
              <w:t>Date</w:t>
            </w:r>
          </w:p>
        </w:tc>
        <w:tc>
          <w:tcPr>
            <w:tcW w:w="3832" w:type="dxa"/>
          </w:tcPr>
          <w:p w14:paraId="03B56615" w14:textId="77777777" w:rsidR="009A17C5" w:rsidRPr="00D13D94" w:rsidRDefault="009A17C5" w:rsidP="00F94B71">
            <w:pPr>
              <w:spacing w:line="360" w:lineRule="auto"/>
              <w:rPr>
                <w:sz w:val="26"/>
                <w:szCs w:val="26"/>
              </w:rPr>
            </w:pPr>
            <w:r w:rsidRPr="00D13D94">
              <w:rPr>
                <w:sz w:val="26"/>
                <w:szCs w:val="26"/>
              </w:rPr>
              <w:t>Thời điểm cập nhật tài liệu, tự động thêm nhờ timestamps</w:t>
            </w:r>
          </w:p>
        </w:tc>
      </w:tr>
      <w:tr w:rsidR="009A17C5" w:rsidRPr="00D13D94" w14:paraId="4218D6A2" w14:textId="77777777" w:rsidTr="00F94B71">
        <w:tc>
          <w:tcPr>
            <w:tcW w:w="708" w:type="dxa"/>
          </w:tcPr>
          <w:p w14:paraId="3C16CDB6" w14:textId="77777777" w:rsidR="009A17C5" w:rsidRPr="00D13D94" w:rsidRDefault="009A17C5" w:rsidP="00F94B71">
            <w:pPr>
              <w:spacing w:line="360" w:lineRule="auto"/>
              <w:rPr>
                <w:sz w:val="26"/>
                <w:szCs w:val="26"/>
              </w:rPr>
            </w:pPr>
            <w:r w:rsidRPr="00D13D94">
              <w:rPr>
                <w:color w:val="000000"/>
                <w:sz w:val="26"/>
                <w:szCs w:val="26"/>
              </w:rPr>
              <w:t>7</w:t>
            </w:r>
          </w:p>
        </w:tc>
        <w:tc>
          <w:tcPr>
            <w:tcW w:w="2096" w:type="dxa"/>
          </w:tcPr>
          <w:p w14:paraId="51DE8F71" w14:textId="77777777" w:rsidR="009A17C5" w:rsidRPr="00D13D94" w:rsidRDefault="009A17C5" w:rsidP="00F94B71">
            <w:pPr>
              <w:spacing w:line="360" w:lineRule="auto"/>
              <w:rPr>
                <w:sz w:val="26"/>
                <w:szCs w:val="26"/>
              </w:rPr>
            </w:pPr>
            <w:r w:rsidRPr="00D13D94">
              <w:rPr>
                <w:sz w:val="26"/>
                <w:szCs w:val="26"/>
              </w:rPr>
              <w:t>_id</w:t>
            </w:r>
          </w:p>
        </w:tc>
        <w:tc>
          <w:tcPr>
            <w:tcW w:w="2426" w:type="dxa"/>
          </w:tcPr>
          <w:p w14:paraId="6231B119"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2763FE20" w14:textId="77777777" w:rsidR="009A17C5" w:rsidRPr="00D13D94" w:rsidRDefault="009A17C5" w:rsidP="00F94B71">
            <w:pPr>
              <w:spacing w:line="360" w:lineRule="auto"/>
              <w:rPr>
                <w:sz w:val="26"/>
                <w:szCs w:val="26"/>
              </w:rPr>
            </w:pPr>
            <w:r w:rsidRPr="00D13D94">
              <w:rPr>
                <w:sz w:val="26"/>
                <w:szCs w:val="26"/>
              </w:rPr>
              <w:t>Định danh duy nhất của tài liệu.</w:t>
            </w:r>
          </w:p>
        </w:tc>
      </w:tr>
      <w:tr w:rsidR="009A17C5" w:rsidRPr="00D13D94" w14:paraId="7E2EAE2E" w14:textId="77777777" w:rsidTr="00F94B71">
        <w:tc>
          <w:tcPr>
            <w:tcW w:w="708" w:type="dxa"/>
          </w:tcPr>
          <w:p w14:paraId="4DEEE9DB" w14:textId="77777777" w:rsidR="009A17C5" w:rsidRPr="00D13D94" w:rsidRDefault="009A17C5" w:rsidP="00F94B71">
            <w:pPr>
              <w:spacing w:line="360" w:lineRule="auto"/>
              <w:rPr>
                <w:sz w:val="26"/>
                <w:szCs w:val="26"/>
              </w:rPr>
            </w:pPr>
            <w:r w:rsidRPr="00D13D94">
              <w:rPr>
                <w:color w:val="000000"/>
                <w:sz w:val="26"/>
                <w:szCs w:val="26"/>
              </w:rPr>
              <w:t>8</w:t>
            </w:r>
          </w:p>
        </w:tc>
        <w:tc>
          <w:tcPr>
            <w:tcW w:w="2096" w:type="dxa"/>
          </w:tcPr>
          <w:p w14:paraId="618E4AB4" w14:textId="77777777" w:rsidR="009A17C5" w:rsidRPr="00D13D94" w:rsidRDefault="009A17C5" w:rsidP="00F94B71">
            <w:pPr>
              <w:spacing w:line="360" w:lineRule="auto"/>
              <w:rPr>
                <w:sz w:val="26"/>
                <w:szCs w:val="26"/>
              </w:rPr>
            </w:pPr>
            <w:r w:rsidRPr="00D13D94">
              <w:rPr>
                <w:sz w:val="26"/>
                <w:szCs w:val="26"/>
              </w:rPr>
              <w:t>userId</w:t>
            </w:r>
          </w:p>
        </w:tc>
        <w:tc>
          <w:tcPr>
            <w:tcW w:w="2426" w:type="dxa"/>
          </w:tcPr>
          <w:p w14:paraId="2AD4B48F"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3D1F8B45" w14:textId="77777777" w:rsidR="009A17C5" w:rsidRPr="00D13D94" w:rsidRDefault="009A17C5" w:rsidP="00F94B71">
            <w:pPr>
              <w:spacing w:line="360" w:lineRule="auto"/>
              <w:rPr>
                <w:sz w:val="26"/>
                <w:szCs w:val="26"/>
              </w:rPr>
            </w:pPr>
            <w:r w:rsidRPr="00D13D94">
              <w:rPr>
                <w:sz w:val="26"/>
                <w:szCs w:val="26"/>
              </w:rPr>
              <w:t>Tham chiếu đến User, định danh của người dùng đánh dấu (required).</w:t>
            </w:r>
          </w:p>
        </w:tc>
      </w:tr>
      <w:tr w:rsidR="009A17C5" w:rsidRPr="00D13D94" w14:paraId="718F7C23" w14:textId="77777777" w:rsidTr="00F94B71">
        <w:tc>
          <w:tcPr>
            <w:tcW w:w="708" w:type="dxa"/>
          </w:tcPr>
          <w:p w14:paraId="5FDD0BED" w14:textId="77777777" w:rsidR="009A17C5" w:rsidRPr="00D13D94" w:rsidRDefault="009A17C5" w:rsidP="00F94B71">
            <w:pPr>
              <w:spacing w:line="360" w:lineRule="auto"/>
              <w:rPr>
                <w:sz w:val="26"/>
                <w:szCs w:val="26"/>
              </w:rPr>
            </w:pPr>
            <w:r w:rsidRPr="00D13D94">
              <w:rPr>
                <w:color w:val="000000"/>
                <w:sz w:val="26"/>
                <w:szCs w:val="26"/>
              </w:rPr>
              <w:t>9</w:t>
            </w:r>
          </w:p>
        </w:tc>
        <w:tc>
          <w:tcPr>
            <w:tcW w:w="2096" w:type="dxa"/>
          </w:tcPr>
          <w:p w14:paraId="3E1F6E9F" w14:textId="77777777" w:rsidR="009A17C5" w:rsidRPr="00D13D94" w:rsidRDefault="009A17C5" w:rsidP="00F94B71">
            <w:pPr>
              <w:spacing w:line="360" w:lineRule="auto"/>
              <w:rPr>
                <w:sz w:val="26"/>
                <w:szCs w:val="26"/>
              </w:rPr>
            </w:pPr>
            <w:r w:rsidRPr="00D13D94">
              <w:rPr>
                <w:sz w:val="26"/>
                <w:szCs w:val="26"/>
              </w:rPr>
              <w:t>projectId</w:t>
            </w:r>
          </w:p>
        </w:tc>
        <w:tc>
          <w:tcPr>
            <w:tcW w:w="2426" w:type="dxa"/>
          </w:tcPr>
          <w:p w14:paraId="56E39656" w14:textId="77777777" w:rsidR="009A17C5" w:rsidRPr="00D13D94" w:rsidRDefault="009A17C5" w:rsidP="00F94B71">
            <w:pPr>
              <w:spacing w:line="360" w:lineRule="auto"/>
              <w:rPr>
                <w:sz w:val="26"/>
                <w:szCs w:val="26"/>
              </w:rPr>
            </w:pPr>
            <w:r w:rsidRPr="00D13D94">
              <w:rPr>
                <w:sz w:val="26"/>
                <w:szCs w:val="26"/>
              </w:rPr>
              <w:t>ObjectId</w:t>
            </w:r>
          </w:p>
        </w:tc>
        <w:tc>
          <w:tcPr>
            <w:tcW w:w="3832" w:type="dxa"/>
          </w:tcPr>
          <w:p w14:paraId="740B5381" w14:textId="77777777" w:rsidR="009A17C5" w:rsidRPr="00D13D94" w:rsidRDefault="009A17C5" w:rsidP="00F94B71">
            <w:pPr>
              <w:spacing w:line="360" w:lineRule="auto"/>
              <w:rPr>
                <w:sz w:val="26"/>
                <w:szCs w:val="26"/>
              </w:rPr>
            </w:pPr>
            <w:r w:rsidRPr="00D13D94">
              <w:rPr>
                <w:sz w:val="26"/>
                <w:szCs w:val="26"/>
              </w:rPr>
              <w:t>Tham chiếu đến Project, định danh của dự án bị đánh dấu (required).</w:t>
            </w:r>
          </w:p>
        </w:tc>
      </w:tr>
    </w:tbl>
    <w:p w14:paraId="289A49B8" w14:textId="77777777" w:rsidR="009A17C5" w:rsidRPr="00D13D94" w:rsidRDefault="009A17C5" w:rsidP="009A17C5">
      <w:pPr>
        <w:pStyle w:val="Caption"/>
        <w:rPr>
          <w:rFonts w:cs="Times New Roman"/>
          <w:szCs w:val="26"/>
        </w:rPr>
      </w:pPr>
      <w:bookmarkStart w:id="299" w:name="_Toc139288130"/>
      <w:bookmarkStart w:id="300" w:name="_Toc154326527"/>
      <w:bookmarkStart w:id="301" w:name="_Toc154432053"/>
      <w:bookmarkStart w:id="302" w:name="_Toc154432740"/>
      <w:bookmarkStart w:id="303" w:name="_Toc154432875"/>
      <w:bookmarkStart w:id="304" w:name="_Toc154432963"/>
    </w:p>
    <w:p w14:paraId="420AED30" w14:textId="59D10AD5" w:rsidR="009A17C5" w:rsidRPr="00D13D94" w:rsidRDefault="009A17C5" w:rsidP="009A17C5">
      <w:pPr>
        <w:pStyle w:val="Caption"/>
        <w:rPr>
          <w:rFonts w:cs="Times New Roman"/>
          <w:szCs w:val="26"/>
          <w:lang w:val="en-US"/>
        </w:rPr>
      </w:pPr>
      <w:bookmarkStart w:id="305" w:name="_Toc184661887"/>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26</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299"/>
      <w:bookmarkEnd w:id="300"/>
      <w:bookmarkEnd w:id="301"/>
      <w:bookmarkEnd w:id="302"/>
      <w:bookmarkEnd w:id="303"/>
      <w:bookmarkEnd w:id="304"/>
      <w:r>
        <w:rPr>
          <w:rFonts w:cs="Times New Roman"/>
          <w:szCs w:val="26"/>
          <w:lang w:val="en-US"/>
        </w:rPr>
        <w:t>p</w:t>
      </w:r>
      <w:r w:rsidRPr="00D13D94">
        <w:rPr>
          <w:rFonts w:cs="Times New Roman"/>
          <w:szCs w:val="26"/>
          <w:lang w:val="en-US"/>
        </w:rPr>
        <w:t>roject</w:t>
      </w:r>
      <w:bookmarkEnd w:id="305"/>
    </w:p>
    <w:tbl>
      <w:tblPr>
        <w:tblStyle w:val="TableGrid"/>
        <w:tblW w:w="0" w:type="auto"/>
        <w:tblLook w:val="04A0" w:firstRow="1" w:lastRow="0" w:firstColumn="1" w:lastColumn="0" w:noHBand="0" w:noVBand="1"/>
      </w:tblPr>
      <w:tblGrid>
        <w:gridCol w:w="679"/>
        <w:gridCol w:w="1884"/>
        <w:gridCol w:w="3062"/>
        <w:gridCol w:w="3408"/>
      </w:tblGrid>
      <w:tr w:rsidR="009A17C5" w:rsidRPr="00D13D94" w14:paraId="46F489A1" w14:textId="77777777" w:rsidTr="00F94B71">
        <w:tc>
          <w:tcPr>
            <w:tcW w:w="0" w:type="auto"/>
            <w:vAlign w:val="center"/>
          </w:tcPr>
          <w:p w14:paraId="383A2002" w14:textId="77777777" w:rsidR="009A17C5" w:rsidRPr="00D13D94" w:rsidRDefault="009A17C5" w:rsidP="00F94B71">
            <w:pPr>
              <w:pStyle w:val="Caption"/>
              <w:spacing w:line="360" w:lineRule="auto"/>
              <w:jc w:val="left"/>
              <w:rPr>
                <w:sz w:val="26"/>
                <w:szCs w:val="26"/>
              </w:rPr>
            </w:pPr>
            <w:r w:rsidRPr="00D13D94">
              <w:rPr>
                <w:sz w:val="26"/>
                <w:szCs w:val="26"/>
              </w:rPr>
              <w:t>STT</w:t>
            </w:r>
          </w:p>
        </w:tc>
        <w:tc>
          <w:tcPr>
            <w:tcW w:w="1884" w:type="dxa"/>
            <w:vAlign w:val="center"/>
          </w:tcPr>
          <w:p w14:paraId="28EAB0D7" w14:textId="77777777" w:rsidR="009A17C5" w:rsidRPr="00D13D94" w:rsidRDefault="009A17C5" w:rsidP="00F94B71">
            <w:pPr>
              <w:pStyle w:val="Caption"/>
              <w:spacing w:line="360" w:lineRule="auto"/>
              <w:jc w:val="left"/>
              <w:rPr>
                <w:sz w:val="26"/>
                <w:szCs w:val="26"/>
              </w:rPr>
            </w:pPr>
            <w:r w:rsidRPr="00D13D94">
              <w:rPr>
                <w:sz w:val="26"/>
                <w:szCs w:val="26"/>
              </w:rPr>
              <w:t>Tên thuộc tính</w:t>
            </w:r>
          </w:p>
        </w:tc>
        <w:tc>
          <w:tcPr>
            <w:tcW w:w="3062" w:type="dxa"/>
            <w:vAlign w:val="center"/>
          </w:tcPr>
          <w:p w14:paraId="4E8EDFDA" w14:textId="77777777" w:rsidR="009A17C5" w:rsidRPr="00D13D94" w:rsidRDefault="009A17C5" w:rsidP="00F94B71">
            <w:pPr>
              <w:pStyle w:val="Caption"/>
              <w:spacing w:line="360" w:lineRule="auto"/>
              <w:jc w:val="left"/>
              <w:rPr>
                <w:sz w:val="26"/>
                <w:szCs w:val="26"/>
              </w:rPr>
            </w:pPr>
            <w:r w:rsidRPr="00D13D94">
              <w:rPr>
                <w:sz w:val="26"/>
                <w:szCs w:val="26"/>
              </w:rPr>
              <w:t>Kiểu dữ liệu</w:t>
            </w:r>
          </w:p>
        </w:tc>
        <w:tc>
          <w:tcPr>
            <w:tcW w:w="3408" w:type="dxa"/>
            <w:vAlign w:val="center"/>
          </w:tcPr>
          <w:p w14:paraId="5A2E8D6E" w14:textId="77777777" w:rsidR="009A17C5" w:rsidRPr="00D13D94" w:rsidRDefault="009A17C5" w:rsidP="00F94B71">
            <w:pPr>
              <w:pStyle w:val="Caption"/>
              <w:spacing w:line="360" w:lineRule="auto"/>
              <w:jc w:val="left"/>
              <w:rPr>
                <w:sz w:val="26"/>
                <w:szCs w:val="26"/>
              </w:rPr>
            </w:pPr>
            <w:r w:rsidRPr="00D13D94">
              <w:rPr>
                <w:sz w:val="26"/>
                <w:szCs w:val="26"/>
              </w:rPr>
              <w:t>Ý nghĩa</w:t>
            </w:r>
          </w:p>
        </w:tc>
      </w:tr>
      <w:tr w:rsidR="009A17C5" w:rsidRPr="00D13D94" w14:paraId="3F6B8C1E" w14:textId="77777777" w:rsidTr="00F94B71">
        <w:tc>
          <w:tcPr>
            <w:tcW w:w="0" w:type="auto"/>
          </w:tcPr>
          <w:p w14:paraId="2E50C912"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lastRenderedPageBreak/>
              <w:t>1</w:t>
            </w:r>
          </w:p>
        </w:tc>
        <w:tc>
          <w:tcPr>
            <w:tcW w:w="1884" w:type="dxa"/>
          </w:tcPr>
          <w:p w14:paraId="6C3E7A5F"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_id</w:t>
            </w:r>
          </w:p>
        </w:tc>
        <w:tc>
          <w:tcPr>
            <w:tcW w:w="3062" w:type="dxa"/>
          </w:tcPr>
          <w:p w14:paraId="33E98F9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ObjectId</w:t>
            </w:r>
          </w:p>
        </w:tc>
        <w:tc>
          <w:tcPr>
            <w:tcW w:w="3408" w:type="dxa"/>
          </w:tcPr>
          <w:p w14:paraId="223752A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Định danh duy nhất của tài liệu.</w:t>
            </w:r>
          </w:p>
        </w:tc>
      </w:tr>
      <w:tr w:rsidR="009A17C5" w:rsidRPr="00D13D94" w14:paraId="597436A6" w14:textId="77777777" w:rsidTr="00F94B71">
        <w:tc>
          <w:tcPr>
            <w:tcW w:w="0" w:type="auto"/>
          </w:tcPr>
          <w:p w14:paraId="1BEB298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2</w:t>
            </w:r>
          </w:p>
        </w:tc>
        <w:tc>
          <w:tcPr>
            <w:tcW w:w="1884" w:type="dxa"/>
          </w:tcPr>
          <w:p w14:paraId="27A3DBBC"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projectName</w:t>
            </w:r>
          </w:p>
        </w:tc>
        <w:tc>
          <w:tcPr>
            <w:tcW w:w="3062" w:type="dxa"/>
          </w:tcPr>
          <w:p w14:paraId="543172A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408" w:type="dxa"/>
          </w:tcPr>
          <w:p w14:paraId="0808ECE1"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Tên của dự án, yêu cầu và độ dài từ 3 đến 255 ký tự.</w:t>
            </w:r>
          </w:p>
        </w:tc>
      </w:tr>
      <w:tr w:rsidR="009A17C5" w:rsidRPr="00D13D94" w14:paraId="5B5C7DA6" w14:textId="77777777" w:rsidTr="00F94B71">
        <w:tc>
          <w:tcPr>
            <w:tcW w:w="0" w:type="auto"/>
          </w:tcPr>
          <w:p w14:paraId="5A616003"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3</w:t>
            </w:r>
          </w:p>
        </w:tc>
        <w:tc>
          <w:tcPr>
            <w:tcW w:w="1884" w:type="dxa"/>
          </w:tcPr>
          <w:p w14:paraId="64AD2788"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slug</w:t>
            </w:r>
          </w:p>
        </w:tc>
        <w:tc>
          <w:tcPr>
            <w:tcW w:w="3062" w:type="dxa"/>
          </w:tcPr>
          <w:p w14:paraId="61D28171"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408" w:type="dxa"/>
          </w:tcPr>
          <w:p w14:paraId="63BCC19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Một chuỗi dùng để xác định đường dẫn của dự án </w:t>
            </w:r>
          </w:p>
        </w:tc>
      </w:tr>
      <w:tr w:rsidR="009A17C5" w:rsidRPr="00D13D94" w14:paraId="737A34A8" w14:textId="77777777" w:rsidTr="00F94B71">
        <w:tc>
          <w:tcPr>
            <w:tcW w:w="0" w:type="auto"/>
          </w:tcPr>
          <w:p w14:paraId="064D2C7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4</w:t>
            </w:r>
          </w:p>
        </w:tc>
        <w:tc>
          <w:tcPr>
            <w:tcW w:w="1884" w:type="dxa"/>
          </w:tcPr>
          <w:p w14:paraId="59AE8413"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description</w:t>
            </w:r>
          </w:p>
        </w:tc>
        <w:tc>
          <w:tcPr>
            <w:tcW w:w="3062" w:type="dxa"/>
          </w:tcPr>
          <w:p w14:paraId="170DC05F"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408" w:type="dxa"/>
          </w:tcPr>
          <w:p w14:paraId="0599AC78"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Mô tả của dự án, với giá trị mặc định là mô tả mẫu.</w:t>
            </w:r>
          </w:p>
        </w:tc>
      </w:tr>
      <w:tr w:rsidR="009A17C5" w:rsidRPr="00D13D94" w14:paraId="0F0D211A" w14:textId="77777777" w:rsidTr="00F94B71">
        <w:tc>
          <w:tcPr>
            <w:tcW w:w="0" w:type="auto"/>
          </w:tcPr>
          <w:p w14:paraId="324312A9"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5</w:t>
            </w:r>
          </w:p>
        </w:tc>
        <w:tc>
          <w:tcPr>
            <w:tcW w:w="1884" w:type="dxa"/>
          </w:tcPr>
          <w:p w14:paraId="522F9A29"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ownerId</w:t>
            </w:r>
          </w:p>
        </w:tc>
        <w:tc>
          <w:tcPr>
            <w:tcW w:w="3062" w:type="dxa"/>
          </w:tcPr>
          <w:p w14:paraId="0739FCA7"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ObjectId</w:t>
            </w:r>
          </w:p>
        </w:tc>
        <w:tc>
          <w:tcPr>
            <w:tcW w:w="3408" w:type="dxa"/>
          </w:tcPr>
          <w:p w14:paraId="569E3968"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Tham chiếu đến </w:t>
            </w:r>
            <w:r w:rsidRPr="00D13D94">
              <w:rPr>
                <w:rFonts w:eastAsia="Arial Unicode MS"/>
                <w:bCs/>
                <w:color w:val="000000"/>
                <w:sz w:val="26"/>
                <w:szCs w:val="26"/>
              </w:rPr>
              <w:t>User</w:t>
            </w:r>
            <w:r w:rsidRPr="00D13D94">
              <w:rPr>
                <w:bCs/>
                <w:color w:val="000000"/>
                <w:sz w:val="26"/>
                <w:szCs w:val="26"/>
              </w:rPr>
              <w:t>, định danh người sở hữu dự án.</w:t>
            </w:r>
          </w:p>
        </w:tc>
      </w:tr>
      <w:tr w:rsidR="009A17C5" w:rsidRPr="00D13D94" w14:paraId="6BB75799" w14:textId="77777777" w:rsidTr="00F94B71">
        <w:tc>
          <w:tcPr>
            <w:tcW w:w="0" w:type="auto"/>
          </w:tcPr>
          <w:p w14:paraId="05BB9F84"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6</w:t>
            </w:r>
          </w:p>
        </w:tc>
        <w:tc>
          <w:tcPr>
            <w:tcW w:w="1884" w:type="dxa"/>
          </w:tcPr>
          <w:p w14:paraId="09E33FDB"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membersId</w:t>
            </w:r>
          </w:p>
        </w:tc>
        <w:tc>
          <w:tcPr>
            <w:tcW w:w="3062" w:type="dxa"/>
          </w:tcPr>
          <w:p w14:paraId="6E15712C"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Array[ObjectId]</w:t>
            </w:r>
          </w:p>
        </w:tc>
        <w:tc>
          <w:tcPr>
            <w:tcW w:w="3408" w:type="dxa"/>
          </w:tcPr>
          <w:p w14:paraId="47A3A32A"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Danh sách các thành viên tham gia dự án, mỗi phần tử tham chiếu đến </w:t>
            </w:r>
            <w:r w:rsidRPr="00D13D94">
              <w:rPr>
                <w:rFonts w:eastAsia="Arial Unicode MS"/>
                <w:bCs/>
                <w:color w:val="000000"/>
                <w:sz w:val="26"/>
                <w:szCs w:val="26"/>
              </w:rPr>
              <w:t>User</w:t>
            </w:r>
            <w:r w:rsidRPr="00D13D94">
              <w:rPr>
                <w:bCs/>
                <w:color w:val="000000"/>
                <w:sz w:val="26"/>
                <w:szCs w:val="26"/>
              </w:rPr>
              <w:t>.</w:t>
            </w:r>
          </w:p>
        </w:tc>
      </w:tr>
      <w:tr w:rsidR="009A17C5" w:rsidRPr="00D13D94" w14:paraId="2CA3F036" w14:textId="77777777" w:rsidTr="00F94B71">
        <w:tc>
          <w:tcPr>
            <w:tcW w:w="0" w:type="auto"/>
          </w:tcPr>
          <w:p w14:paraId="73A88483"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7</w:t>
            </w:r>
          </w:p>
        </w:tc>
        <w:tc>
          <w:tcPr>
            <w:tcW w:w="1884" w:type="dxa"/>
          </w:tcPr>
          <w:p w14:paraId="22F08037"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listId</w:t>
            </w:r>
          </w:p>
        </w:tc>
        <w:tc>
          <w:tcPr>
            <w:tcW w:w="3062" w:type="dxa"/>
          </w:tcPr>
          <w:p w14:paraId="7F7383BC"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Array[ObjectId]</w:t>
            </w:r>
          </w:p>
        </w:tc>
        <w:tc>
          <w:tcPr>
            <w:tcW w:w="3408" w:type="dxa"/>
          </w:tcPr>
          <w:p w14:paraId="0D91C7A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Danh sách các </w:t>
            </w:r>
            <w:r w:rsidRPr="00D13D94">
              <w:rPr>
                <w:rFonts w:eastAsia="Arial Unicode MS"/>
                <w:bCs/>
                <w:color w:val="000000"/>
                <w:sz w:val="26"/>
                <w:szCs w:val="26"/>
              </w:rPr>
              <w:t>List</w:t>
            </w:r>
            <w:r w:rsidRPr="00D13D94">
              <w:rPr>
                <w:bCs/>
                <w:color w:val="000000"/>
                <w:sz w:val="26"/>
                <w:szCs w:val="26"/>
              </w:rPr>
              <w:t xml:space="preserve"> liên quan đến dự án, mỗi phần tử tham chiếu đến </w:t>
            </w:r>
            <w:r w:rsidRPr="00D13D94">
              <w:rPr>
                <w:rFonts w:eastAsia="Arial Unicode MS"/>
                <w:bCs/>
                <w:color w:val="000000"/>
                <w:sz w:val="26"/>
                <w:szCs w:val="26"/>
              </w:rPr>
              <w:t>List</w:t>
            </w:r>
            <w:r w:rsidRPr="00D13D94">
              <w:rPr>
                <w:bCs/>
                <w:color w:val="000000"/>
                <w:sz w:val="26"/>
                <w:szCs w:val="26"/>
              </w:rPr>
              <w:t>.</w:t>
            </w:r>
          </w:p>
        </w:tc>
      </w:tr>
      <w:tr w:rsidR="009A17C5" w:rsidRPr="00D13D94" w14:paraId="01A8EE22" w14:textId="77777777" w:rsidTr="00F94B71">
        <w:tc>
          <w:tcPr>
            <w:tcW w:w="0" w:type="auto"/>
          </w:tcPr>
          <w:p w14:paraId="28430C1A"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8</w:t>
            </w:r>
          </w:p>
        </w:tc>
        <w:tc>
          <w:tcPr>
            <w:tcW w:w="1884" w:type="dxa"/>
          </w:tcPr>
          <w:p w14:paraId="2F341C09"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visibility</w:t>
            </w:r>
          </w:p>
        </w:tc>
        <w:tc>
          <w:tcPr>
            <w:tcW w:w="3062" w:type="dxa"/>
          </w:tcPr>
          <w:p w14:paraId="7D244FE5"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408" w:type="dxa"/>
          </w:tcPr>
          <w:p w14:paraId="751A0118"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Chế độ hiển thị của dự án, có thể là </w:t>
            </w:r>
            <w:r w:rsidRPr="00D13D94">
              <w:rPr>
                <w:rFonts w:eastAsia="Arial Unicode MS"/>
                <w:bCs/>
                <w:color w:val="000000"/>
                <w:sz w:val="26"/>
                <w:szCs w:val="26"/>
              </w:rPr>
              <w:t>Public</w:t>
            </w:r>
            <w:r w:rsidRPr="00D13D94">
              <w:rPr>
                <w:bCs/>
                <w:color w:val="000000"/>
                <w:sz w:val="26"/>
                <w:szCs w:val="26"/>
              </w:rPr>
              <w:t xml:space="preserve"> hoặc </w:t>
            </w:r>
            <w:r w:rsidRPr="00D13D94">
              <w:rPr>
                <w:rFonts w:eastAsia="Arial Unicode MS"/>
                <w:bCs/>
                <w:color w:val="000000"/>
                <w:sz w:val="26"/>
                <w:szCs w:val="26"/>
              </w:rPr>
              <w:t>Member</w:t>
            </w:r>
            <w:r w:rsidRPr="00D13D94">
              <w:rPr>
                <w:bCs/>
                <w:color w:val="000000"/>
                <w:sz w:val="26"/>
                <w:szCs w:val="26"/>
              </w:rPr>
              <w:t xml:space="preserve"> với giá trị mặc định là </w:t>
            </w:r>
            <w:r w:rsidRPr="00D13D94">
              <w:rPr>
                <w:rFonts w:eastAsia="Arial Unicode MS"/>
                <w:bCs/>
                <w:color w:val="000000"/>
                <w:sz w:val="26"/>
                <w:szCs w:val="26"/>
              </w:rPr>
              <w:t>Public</w:t>
            </w:r>
            <w:r w:rsidRPr="00D13D94">
              <w:rPr>
                <w:bCs/>
                <w:color w:val="000000"/>
                <w:sz w:val="26"/>
                <w:szCs w:val="26"/>
              </w:rPr>
              <w:t>.</w:t>
            </w:r>
          </w:p>
        </w:tc>
      </w:tr>
      <w:tr w:rsidR="009A17C5" w:rsidRPr="00D13D94" w14:paraId="12F3E2DD" w14:textId="77777777" w:rsidTr="00F94B71">
        <w:tc>
          <w:tcPr>
            <w:tcW w:w="0" w:type="auto"/>
          </w:tcPr>
          <w:p w14:paraId="48C43DEE"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9</w:t>
            </w:r>
          </w:p>
        </w:tc>
        <w:tc>
          <w:tcPr>
            <w:tcW w:w="1884" w:type="dxa"/>
          </w:tcPr>
          <w:p w14:paraId="2B88BA6A"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color</w:t>
            </w:r>
          </w:p>
        </w:tc>
        <w:tc>
          <w:tcPr>
            <w:tcW w:w="3062" w:type="dxa"/>
          </w:tcPr>
          <w:p w14:paraId="3764497A"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408" w:type="dxa"/>
          </w:tcPr>
          <w:p w14:paraId="1D63A66A"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Màu sắc liên quan đến dự án.</w:t>
            </w:r>
          </w:p>
        </w:tc>
      </w:tr>
      <w:tr w:rsidR="009A17C5" w:rsidRPr="00D13D94" w14:paraId="37DD29B5" w14:textId="77777777" w:rsidTr="00F94B71">
        <w:tc>
          <w:tcPr>
            <w:tcW w:w="0" w:type="auto"/>
          </w:tcPr>
          <w:p w14:paraId="3152EE29"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10</w:t>
            </w:r>
          </w:p>
        </w:tc>
        <w:tc>
          <w:tcPr>
            <w:tcW w:w="1884" w:type="dxa"/>
          </w:tcPr>
          <w:p w14:paraId="5587655F"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isActive</w:t>
            </w:r>
          </w:p>
        </w:tc>
        <w:tc>
          <w:tcPr>
            <w:tcW w:w="3062" w:type="dxa"/>
          </w:tcPr>
          <w:p w14:paraId="4648DC7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Boolean</w:t>
            </w:r>
          </w:p>
        </w:tc>
        <w:tc>
          <w:tcPr>
            <w:tcW w:w="3408" w:type="dxa"/>
          </w:tcPr>
          <w:p w14:paraId="743F34E5"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Trạng thái kích hoạt của dự án. Mặc định là </w:t>
            </w:r>
            <w:r w:rsidRPr="00D13D94">
              <w:rPr>
                <w:rFonts w:eastAsia="Arial Unicode MS"/>
                <w:bCs/>
                <w:color w:val="000000"/>
                <w:sz w:val="26"/>
                <w:szCs w:val="26"/>
              </w:rPr>
              <w:t>true</w:t>
            </w:r>
            <w:r w:rsidRPr="00D13D94">
              <w:rPr>
                <w:bCs/>
                <w:color w:val="000000"/>
                <w:sz w:val="26"/>
                <w:szCs w:val="26"/>
              </w:rPr>
              <w:t>.</w:t>
            </w:r>
          </w:p>
        </w:tc>
      </w:tr>
      <w:tr w:rsidR="009A17C5" w:rsidRPr="00D13D94" w14:paraId="6052A179" w14:textId="77777777" w:rsidTr="00F94B71">
        <w:tc>
          <w:tcPr>
            <w:tcW w:w="0" w:type="auto"/>
          </w:tcPr>
          <w:p w14:paraId="3A95C99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11</w:t>
            </w:r>
          </w:p>
        </w:tc>
        <w:tc>
          <w:tcPr>
            <w:tcW w:w="1884" w:type="dxa"/>
          </w:tcPr>
          <w:p w14:paraId="1F64631B"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audit_log_id</w:t>
            </w:r>
          </w:p>
        </w:tc>
        <w:tc>
          <w:tcPr>
            <w:tcW w:w="3062" w:type="dxa"/>
          </w:tcPr>
          <w:p w14:paraId="693AB8D4"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Array[ObjectId]</w:t>
            </w:r>
          </w:p>
        </w:tc>
        <w:tc>
          <w:tcPr>
            <w:tcW w:w="3408" w:type="dxa"/>
          </w:tcPr>
          <w:p w14:paraId="0CD19BCC"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Danh sách các nhật ký kiểm tra, mỗi phần tử tham chiếu đến </w:t>
            </w:r>
            <w:r w:rsidRPr="00D13D94">
              <w:rPr>
                <w:rFonts w:eastAsia="Arial Unicode MS"/>
                <w:bCs/>
                <w:color w:val="000000"/>
                <w:sz w:val="26"/>
                <w:szCs w:val="26"/>
              </w:rPr>
              <w:t>AuditLog</w:t>
            </w:r>
            <w:r w:rsidRPr="00D13D94">
              <w:rPr>
                <w:bCs/>
                <w:color w:val="000000"/>
                <w:sz w:val="26"/>
                <w:szCs w:val="26"/>
              </w:rPr>
              <w:t>.</w:t>
            </w:r>
          </w:p>
        </w:tc>
      </w:tr>
      <w:tr w:rsidR="009A17C5" w:rsidRPr="00D13D94" w14:paraId="67969FDA" w14:textId="77777777" w:rsidTr="00F94B71">
        <w:tc>
          <w:tcPr>
            <w:tcW w:w="0" w:type="auto"/>
          </w:tcPr>
          <w:p w14:paraId="5D0979E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12</w:t>
            </w:r>
          </w:p>
        </w:tc>
        <w:tc>
          <w:tcPr>
            <w:tcW w:w="1884" w:type="dxa"/>
          </w:tcPr>
          <w:p w14:paraId="4F9719D7"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createdAt</w:t>
            </w:r>
          </w:p>
        </w:tc>
        <w:tc>
          <w:tcPr>
            <w:tcW w:w="3062" w:type="dxa"/>
          </w:tcPr>
          <w:p w14:paraId="72C73567"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Date</w:t>
            </w:r>
          </w:p>
        </w:tc>
        <w:tc>
          <w:tcPr>
            <w:tcW w:w="3408" w:type="dxa"/>
          </w:tcPr>
          <w:p w14:paraId="5F58AAA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Thời điểm tạo dự án, tự động thêm nhờ </w:t>
            </w:r>
            <w:r w:rsidRPr="00D13D94">
              <w:rPr>
                <w:rFonts w:eastAsia="Arial Unicode MS"/>
                <w:bCs/>
                <w:color w:val="000000"/>
                <w:sz w:val="26"/>
                <w:szCs w:val="26"/>
              </w:rPr>
              <w:t>timestamps</w:t>
            </w:r>
            <w:r w:rsidRPr="00D13D94">
              <w:rPr>
                <w:bCs/>
                <w:color w:val="000000"/>
                <w:sz w:val="26"/>
                <w:szCs w:val="26"/>
              </w:rPr>
              <w:t>.</w:t>
            </w:r>
          </w:p>
        </w:tc>
      </w:tr>
      <w:tr w:rsidR="009A17C5" w:rsidRPr="00D13D94" w14:paraId="5382AE52" w14:textId="77777777" w:rsidTr="00F94B71">
        <w:tc>
          <w:tcPr>
            <w:tcW w:w="0" w:type="auto"/>
          </w:tcPr>
          <w:p w14:paraId="187F6556"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13</w:t>
            </w:r>
          </w:p>
        </w:tc>
        <w:tc>
          <w:tcPr>
            <w:tcW w:w="1884" w:type="dxa"/>
          </w:tcPr>
          <w:p w14:paraId="6A5F405F" w14:textId="77777777" w:rsidR="009A17C5" w:rsidRPr="00D13D94" w:rsidRDefault="009A17C5" w:rsidP="00F94B71">
            <w:pPr>
              <w:pStyle w:val="Caption"/>
              <w:spacing w:line="360" w:lineRule="auto"/>
              <w:jc w:val="left"/>
              <w:rPr>
                <w:b/>
                <w:bCs/>
                <w:sz w:val="26"/>
                <w:szCs w:val="26"/>
              </w:rPr>
            </w:pPr>
            <w:r w:rsidRPr="00D13D94">
              <w:rPr>
                <w:rFonts w:eastAsia="Arial Unicode MS"/>
                <w:bCs/>
                <w:color w:val="000000"/>
                <w:sz w:val="26"/>
                <w:szCs w:val="26"/>
              </w:rPr>
              <w:t>updatedAt</w:t>
            </w:r>
          </w:p>
        </w:tc>
        <w:tc>
          <w:tcPr>
            <w:tcW w:w="3062" w:type="dxa"/>
          </w:tcPr>
          <w:p w14:paraId="63357C3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Date</w:t>
            </w:r>
          </w:p>
        </w:tc>
        <w:tc>
          <w:tcPr>
            <w:tcW w:w="3408" w:type="dxa"/>
          </w:tcPr>
          <w:p w14:paraId="15EA2B0F"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 xml:space="preserve">Thời điểm cập nhật dự án, tự động thêm nhờ </w:t>
            </w:r>
            <w:r w:rsidRPr="00D13D94">
              <w:rPr>
                <w:rFonts w:eastAsia="Arial Unicode MS"/>
                <w:bCs/>
                <w:color w:val="000000"/>
                <w:sz w:val="26"/>
                <w:szCs w:val="26"/>
              </w:rPr>
              <w:t>timestamps</w:t>
            </w:r>
            <w:r w:rsidRPr="00D13D94">
              <w:rPr>
                <w:bCs/>
                <w:color w:val="000000"/>
                <w:sz w:val="26"/>
                <w:szCs w:val="26"/>
              </w:rPr>
              <w:t>.</w:t>
            </w:r>
          </w:p>
        </w:tc>
      </w:tr>
    </w:tbl>
    <w:p w14:paraId="576671C1" w14:textId="77777777" w:rsidR="009A17C5" w:rsidRPr="00D13D94" w:rsidRDefault="009A17C5" w:rsidP="009A17C5">
      <w:pPr>
        <w:pStyle w:val="Caption"/>
        <w:rPr>
          <w:rFonts w:cs="Times New Roman"/>
          <w:szCs w:val="26"/>
        </w:rPr>
      </w:pPr>
      <w:bookmarkStart w:id="306" w:name="_Toc139288131"/>
      <w:bookmarkStart w:id="307" w:name="_Toc154326528"/>
      <w:bookmarkStart w:id="308" w:name="_Toc154432054"/>
      <w:bookmarkStart w:id="309" w:name="_Toc154432741"/>
      <w:bookmarkStart w:id="310" w:name="_Toc154432876"/>
      <w:bookmarkStart w:id="311" w:name="_Toc154432964"/>
    </w:p>
    <w:p w14:paraId="1026DD85" w14:textId="77777777" w:rsidR="009A17C5" w:rsidRPr="00D13D94" w:rsidRDefault="009A17C5" w:rsidP="009A17C5">
      <w:pPr>
        <w:pStyle w:val="Caption"/>
        <w:rPr>
          <w:rFonts w:cs="Times New Roman"/>
          <w:szCs w:val="26"/>
        </w:rPr>
      </w:pPr>
    </w:p>
    <w:p w14:paraId="3E0CFA14" w14:textId="5098907D" w:rsidR="009A17C5" w:rsidRPr="00D13D94" w:rsidRDefault="009A17C5" w:rsidP="009A17C5">
      <w:pPr>
        <w:pStyle w:val="Caption"/>
        <w:rPr>
          <w:rFonts w:cs="Times New Roman"/>
          <w:szCs w:val="22"/>
          <w:lang w:val="en-US"/>
        </w:rPr>
      </w:pPr>
      <w:bookmarkStart w:id="312" w:name="_Toc184661888"/>
      <w:r w:rsidRPr="00D13D94">
        <w:rPr>
          <w:rFonts w:cs="Times New Roman"/>
          <w:szCs w:val="22"/>
        </w:rPr>
        <w:t xml:space="preserve">Bảng </w:t>
      </w:r>
      <w:r w:rsidR="00AB2FDC">
        <w:rPr>
          <w:rFonts w:cs="Times New Roman"/>
          <w:szCs w:val="22"/>
        </w:rPr>
        <w:fldChar w:fldCharType="begin"/>
      </w:r>
      <w:r w:rsidR="00AB2FDC">
        <w:rPr>
          <w:rFonts w:cs="Times New Roman"/>
          <w:szCs w:val="22"/>
        </w:rPr>
        <w:instrText xml:space="preserve"> SEQ Bảng \* ARABIC </w:instrText>
      </w:r>
      <w:r w:rsidR="00AB2FDC">
        <w:rPr>
          <w:rFonts w:cs="Times New Roman"/>
          <w:szCs w:val="22"/>
        </w:rPr>
        <w:fldChar w:fldCharType="separate"/>
      </w:r>
      <w:r w:rsidR="00AB2FDC">
        <w:rPr>
          <w:rFonts w:cs="Times New Roman"/>
          <w:noProof/>
          <w:szCs w:val="22"/>
        </w:rPr>
        <w:t>27</w:t>
      </w:r>
      <w:r w:rsidR="00AB2FDC">
        <w:rPr>
          <w:rFonts w:cs="Times New Roman"/>
          <w:szCs w:val="22"/>
        </w:rPr>
        <w:fldChar w:fldCharType="end"/>
      </w:r>
      <w:r w:rsidRPr="00D13D94">
        <w:rPr>
          <w:rFonts w:cs="Times New Roman"/>
          <w:szCs w:val="22"/>
        </w:rPr>
        <w:t xml:space="preserve">. Mô tả </w:t>
      </w:r>
      <w:r w:rsidRPr="00D13D94">
        <w:rPr>
          <w:rFonts w:cs="Times New Roman"/>
          <w:szCs w:val="22"/>
          <w:lang w:val="vi-VN"/>
        </w:rPr>
        <w:t xml:space="preserve">bảng </w:t>
      </w:r>
      <w:bookmarkEnd w:id="306"/>
      <w:bookmarkEnd w:id="307"/>
      <w:bookmarkEnd w:id="308"/>
      <w:bookmarkEnd w:id="309"/>
      <w:bookmarkEnd w:id="310"/>
      <w:bookmarkEnd w:id="311"/>
      <w:r>
        <w:rPr>
          <w:rFonts w:cs="Times New Roman"/>
          <w:bCs/>
          <w:szCs w:val="22"/>
          <w:lang w:val="en-US"/>
        </w:rPr>
        <w:t>p</w:t>
      </w:r>
      <w:r w:rsidRPr="00D13D94">
        <w:rPr>
          <w:rFonts w:cs="Times New Roman"/>
          <w:bCs/>
          <w:szCs w:val="22"/>
          <w:lang w:val="en-US"/>
        </w:rPr>
        <w:t>roject</w:t>
      </w:r>
      <w:r>
        <w:rPr>
          <w:rFonts w:cs="Times New Roman"/>
          <w:bCs/>
          <w:szCs w:val="22"/>
          <w:lang w:val="en-US"/>
        </w:rPr>
        <w:t>-r</w:t>
      </w:r>
      <w:r w:rsidRPr="00D13D94">
        <w:rPr>
          <w:rFonts w:cs="Times New Roman"/>
          <w:bCs/>
          <w:szCs w:val="22"/>
          <w:lang w:val="en-US"/>
        </w:rPr>
        <w:t>ole</w:t>
      </w:r>
      <w:bookmarkEnd w:id="312"/>
    </w:p>
    <w:tbl>
      <w:tblPr>
        <w:tblStyle w:val="TableGrid"/>
        <w:tblW w:w="0" w:type="auto"/>
        <w:tblLook w:val="04A0" w:firstRow="1" w:lastRow="0" w:firstColumn="1" w:lastColumn="0" w:noHBand="0" w:noVBand="1"/>
      </w:tblPr>
      <w:tblGrid>
        <w:gridCol w:w="708"/>
        <w:gridCol w:w="2125"/>
        <w:gridCol w:w="2410"/>
        <w:gridCol w:w="3819"/>
      </w:tblGrid>
      <w:tr w:rsidR="009A17C5" w:rsidRPr="00D13D94" w14:paraId="1E35B7DB" w14:textId="77777777" w:rsidTr="00F94B71">
        <w:tc>
          <w:tcPr>
            <w:tcW w:w="708" w:type="dxa"/>
            <w:vAlign w:val="center"/>
          </w:tcPr>
          <w:p w14:paraId="12E2A50A" w14:textId="77777777" w:rsidR="009A17C5" w:rsidRPr="00D13D94" w:rsidRDefault="009A17C5" w:rsidP="00F94B71">
            <w:pPr>
              <w:spacing w:line="360" w:lineRule="auto"/>
              <w:rPr>
                <w:b/>
                <w:bCs/>
                <w:sz w:val="26"/>
                <w:szCs w:val="26"/>
                <w:lang w:val="en-US"/>
              </w:rPr>
            </w:pPr>
            <w:r w:rsidRPr="00D13D94">
              <w:rPr>
                <w:b/>
                <w:bCs/>
                <w:sz w:val="26"/>
                <w:szCs w:val="26"/>
              </w:rPr>
              <w:lastRenderedPageBreak/>
              <w:t>S</w:t>
            </w:r>
            <w:r w:rsidRPr="00D13D94">
              <w:rPr>
                <w:b/>
                <w:bCs/>
                <w:sz w:val="26"/>
                <w:szCs w:val="26"/>
                <w:lang w:val="en-US"/>
              </w:rPr>
              <w:t>TT</w:t>
            </w:r>
          </w:p>
        </w:tc>
        <w:tc>
          <w:tcPr>
            <w:tcW w:w="2125" w:type="dxa"/>
            <w:vAlign w:val="center"/>
          </w:tcPr>
          <w:p w14:paraId="1BE226F5"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410" w:type="dxa"/>
            <w:vAlign w:val="center"/>
          </w:tcPr>
          <w:p w14:paraId="4DFD52EE"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819" w:type="dxa"/>
            <w:vAlign w:val="center"/>
          </w:tcPr>
          <w:p w14:paraId="0A634AB5"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55413680" w14:textId="77777777" w:rsidTr="00F94B71">
        <w:tc>
          <w:tcPr>
            <w:tcW w:w="708" w:type="dxa"/>
          </w:tcPr>
          <w:p w14:paraId="0DDB0595" w14:textId="77777777" w:rsidR="009A17C5" w:rsidRPr="00D13D94" w:rsidRDefault="009A17C5" w:rsidP="00F94B71">
            <w:pPr>
              <w:spacing w:line="360" w:lineRule="auto"/>
              <w:rPr>
                <w:sz w:val="26"/>
                <w:szCs w:val="26"/>
              </w:rPr>
            </w:pPr>
            <w:r w:rsidRPr="00D13D94">
              <w:rPr>
                <w:color w:val="000000"/>
                <w:sz w:val="22"/>
                <w:szCs w:val="22"/>
              </w:rPr>
              <w:t>1</w:t>
            </w:r>
          </w:p>
        </w:tc>
        <w:tc>
          <w:tcPr>
            <w:tcW w:w="2125" w:type="dxa"/>
          </w:tcPr>
          <w:p w14:paraId="2671E160" w14:textId="77777777" w:rsidR="009A17C5" w:rsidRPr="00D13D94" w:rsidRDefault="009A17C5" w:rsidP="00F94B71">
            <w:pPr>
              <w:spacing w:line="360" w:lineRule="auto"/>
              <w:rPr>
                <w:sz w:val="26"/>
                <w:szCs w:val="26"/>
              </w:rPr>
            </w:pPr>
            <w:r w:rsidRPr="00D13D94">
              <w:rPr>
                <w:color w:val="000000"/>
                <w:sz w:val="26"/>
                <w:szCs w:val="26"/>
              </w:rPr>
              <w:t>_id</w:t>
            </w:r>
          </w:p>
        </w:tc>
        <w:tc>
          <w:tcPr>
            <w:tcW w:w="2410" w:type="dxa"/>
          </w:tcPr>
          <w:p w14:paraId="79DFD4D9" w14:textId="77777777" w:rsidR="009A17C5" w:rsidRPr="00D13D94" w:rsidRDefault="009A17C5" w:rsidP="00F94B71">
            <w:pPr>
              <w:spacing w:line="360" w:lineRule="auto"/>
              <w:rPr>
                <w:sz w:val="26"/>
                <w:szCs w:val="26"/>
              </w:rPr>
            </w:pPr>
            <w:r w:rsidRPr="00D13D94">
              <w:rPr>
                <w:color w:val="000000"/>
                <w:sz w:val="26"/>
                <w:szCs w:val="26"/>
              </w:rPr>
              <w:t>ObjectId</w:t>
            </w:r>
          </w:p>
        </w:tc>
        <w:tc>
          <w:tcPr>
            <w:tcW w:w="3819" w:type="dxa"/>
          </w:tcPr>
          <w:p w14:paraId="1AF572C9" w14:textId="77777777" w:rsidR="009A17C5" w:rsidRPr="00D13D94" w:rsidRDefault="009A17C5" w:rsidP="00F94B71">
            <w:pPr>
              <w:spacing w:line="360" w:lineRule="auto"/>
              <w:rPr>
                <w:sz w:val="26"/>
                <w:szCs w:val="26"/>
              </w:rPr>
            </w:pPr>
            <w:r w:rsidRPr="00D13D94">
              <w:rPr>
                <w:color w:val="000000"/>
                <w:sz w:val="26"/>
                <w:szCs w:val="26"/>
              </w:rPr>
              <w:t>Định danh duy nhất của tài liệu.</w:t>
            </w:r>
          </w:p>
        </w:tc>
      </w:tr>
      <w:tr w:rsidR="009A17C5" w:rsidRPr="00D13D94" w14:paraId="708B5210" w14:textId="77777777" w:rsidTr="00F94B71">
        <w:tc>
          <w:tcPr>
            <w:tcW w:w="708" w:type="dxa"/>
          </w:tcPr>
          <w:p w14:paraId="41D4B028" w14:textId="77777777" w:rsidR="009A17C5" w:rsidRPr="00D13D94" w:rsidRDefault="009A17C5" w:rsidP="00F94B71">
            <w:pPr>
              <w:spacing w:line="360" w:lineRule="auto"/>
              <w:rPr>
                <w:sz w:val="26"/>
                <w:szCs w:val="26"/>
              </w:rPr>
            </w:pPr>
            <w:r w:rsidRPr="00D13D94">
              <w:rPr>
                <w:color w:val="000000"/>
                <w:sz w:val="22"/>
                <w:szCs w:val="22"/>
              </w:rPr>
              <w:t>2</w:t>
            </w:r>
          </w:p>
        </w:tc>
        <w:tc>
          <w:tcPr>
            <w:tcW w:w="2125" w:type="dxa"/>
          </w:tcPr>
          <w:p w14:paraId="1776B857" w14:textId="77777777" w:rsidR="009A17C5" w:rsidRPr="00D13D94" w:rsidRDefault="009A17C5" w:rsidP="00F94B71">
            <w:pPr>
              <w:spacing w:line="360" w:lineRule="auto"/>
              <w:rPr>
                <w:sz w:val="26"/>
                <w:szCs w:val="26"/>
              </w:rPr>
            </w:pPr>
            <w:r w:rsidRPr="00D13D94">
              <w:rPr>
                <w:color w:val="000000"/>
                <w:sz w:val="26"/>
                <w:szCs w:val="26"/>
              </w:rPr>
              <w:t>isRole</w:t>
            </w:r>
          </w:p>
        </w:tc>
        <w:tc>
          <w:tcPr>
            <w:tcW w:w="2410" w:type="dxa"/>
          </w:tcPr>
          <w:p w14:paraId="408A91DC" w14:textId="77777777" w:rsidR="009A17C5" w:rsidRPr="00D13D94" w:rsidRDefault="009A17C5" w:rsidP="00F94B71">
            <w:pPr>
              <w:spacing w:line="360" w:lineRule="auto"/>
              <w:rPr>
                <w:sz w:val="26"/>
                <w:szCs w:val="26"/>
              </w:rPr>
            </w:pPr>
            <w:r w:rsidRPr="00D13D94">
              <w:rPr>
                <w:color w:val="000000"/>
                <w:sz w:val="26"/>
                <w:szCs w:val="26"/>
              </w:rPr>
              <w:t>String</w:t>
            </w:r>
          </w:p>
        </w:tc>
        <w:tc>
          <w:tcPr>
            <w:tcW w:w="3819" w:type="dxa"/>
          </w:tcPr>
          <w:p w14:paraId="1F0A7DDD" w14:textId="77777777" w:rsidR="009A17C5" w:rsidRPr="00D13D94" w:rsidRDefault="009A17C5" w:rsidP="00F94B71">
            <w:pPr>
              <w:spacing w:line="360" w:lineRule="auto"/>
              <w:rPr>
                <w:sz w:val="26"/>
                <w:szCs w:val="26"/>
              </w:rPr>
            </w:pPr>
            <w:r w:rsidRPr="00D13D94">
              <w:rPr>
                <w:color w:val="000000"/>
                <w:sz w:val="26"/>
                <w:szCs w:val="26"/>
              </w:rPr>
              <w:t>Vai trò của người dùng trong dự án, có thể là Admin, Member, hoặc Viewer. Mặc định là Member.</w:t>
            </w:r>
          </w:p>
        </w:tc>
      </w:tr>
      <w:tr w:rsidR="009A17C5" w:rsidRPr="00D13D94" w14:paraId="387A27A3" w14:textId="77777777" w:rsidTr="00F94B71">
        <w:tc>
          <w:tcPr>
            <w:tcW w:w="708" w:type="dxa"/>
          </w:tcPr>
          <w:p w14:paraId="2BD8144B" w14:textId="77777777" w:rsidR="009A17C5" w:rsidRPr="00D13D94" w:rsidRDefault="009A17C5" w:rsidP="00F94B71">
            <w:pPr>
              <w:spacing w:line="360" w:lineRule="auto"/>
              <w:rPr>
                <w:sz w:val="26"/>
                <w:szCs w:val="26"/>
              </w:rPr>
            </w:pPr>
            <w:r w:rsidRPr="00D13D94">
              <w:rPr>
                <w:color w:val="000000"/>
                <w:sz w:val="22"/>
                <w:szCs w:val="22"/>
              </w:rPr>
              <w:t>3</w:t>
            </w:r>
          </w:p>
        </w:tc>
        <w:tc>
          <w:tcPr>
            <w:tcW w:w="2125" w:type="dxa"/>
          </w:tcPr>
          <w:p w14:paraId="1B8F4B0E" w14:textId="77777777" w:rsidR="009A17C5" w:rsidRPr="00D13D94" w:rsidRDefault="009A17C5" w:rsidP="00F94B71">
            <w:pPr>
              <w:spacing w:line="360" w:lineRule="auto"/>
              <w:rPr>
                <w:sz w:val="26"/>
                <w:szCs w:val="26"/>
              </w:rPr>
            </w:pPr>
            <w:r w:rsidRPr="00D13D94">
              <w:rPr>
                <w:color w:val="000000"/>
                <w:sz w:val="26"/>
                <w:szCs w:val="26"/>
              </w:rPr>
              <w:t>memberId</w:t>
            </w:r>
          </w:p>
        </w:tc>
        <w:tc>
          <w:tcPr>
            <w:tcW w:w="2410" w:type="dxa"/>
          </w:tcPr>
          <w:p w14:paraId="633F0857" w14:textId="77777777" w:rsidR="009A17C5" w:rsidRPr="00D13D94" w:rsidRDefault="009A17C5" w:rsidP="00F94B71">
            <w:pPr>
              <w:spacing w:line="360" w:lineRule="auto"/>
              <w:rPr>
                <w:sz w:val="26"/>
                <w:szCs w:val="26"/>
              </w:rPr>
            </w:pPr>
            <w:r w:rsidRPr="00D13D94">
              <w:rPr>
                <w:color w:val="000000"/>
                <w:sz w:val="26"/>
                <w:szCs w:val="26"/>
              </w:rPr>
              <w:t>ObjectId</w:t>
            </w:r>
          </w:p>
        </w:tc>
        <w:tc>
          <w:tcPr>
            <w:tcW w:w="3819" w:type="dxa"/>
          </w:tcPr>
          <w:p w14:paraId="042FCA8D" w14:textId="77777777" w:rsidR="009A17C5" w:rsidRPr="00D13D94" w:rsidRDefault="009A17C5" w:rsidP="00F94B71">
            <w:pPr>
              <w:spacing w:line="360" w:lineRule="auto"/>
              <w:rPr>
                <w:sz w:val="26"/>
                <w:szCs w:val="26"/>
              </w:rPr>
            </w:pPr>
            <w:r w:rsidRPr="00D13D94">
              <w:rPr>
                <w:color w:val="000000"/>
                <w:sz w:val="26"/>
                <w:szCs w:val="26"/>
              </w:rPr>
              <w:t>Tham chiếu đến User, định danh của người dùng là thành viên trong dự án (required).</w:t>
            </w:r>
          </w:p>
        </w:tc>
      </w:tr>
      <w:tr w:rsidR="009A17C5" w:rsidRPr="00D13D94" w14:paraId="2F0B8487" w14:textId="77777777" w:rsidTr="00F94B71">
        <w:tc>
          <w:tcPr>
            <w:tcW w:w="708" w:type="dxa"/>
          </w:tcPr>
          <w:p w14:paraId="414F7CB2" w14:textId="77777777" w:rsidR="009A17C5" w:rsidRPr="00D13D94" w:rsidRDefault="009A17C5" w:rsidP="00F94B71">
            <w:pPr>
              <w:spacing w:line="360" w:lineRule="auto"/>
              <w:rPr>
                <w:sz w:val="26"/>
                <w:szCs w:val="26"/>
              </w:rPr>
            </w:pPr>
            <w:r w:rsidRPr="00D13D94">
              <w:rPr>
                <w:color w:val="000000"/>
                <w:sz w:val="22"/>
                <w:szCs w:val="22"/>
              </w:rPr>
              <w:t>4</w:t>
            </w:r>
          </w:p>
        </w:tc>
        <w:tc>
          <w:tcPr>
            <w:tcW w:w="2125" w:type="dxa"/>
          </w:tcPr>
          <w:p w14:paraId="216F8265" w14:textId="77777777" w:rsidR="009A17C5" w:rsidRPr="00D13D94" w:rsidRDefault="009A17C5" w:rsidP="00F94B71">
            <w:pPr>
              <w:spacing w:line="360" w:lineRule="auto"/>
              <w:rPr>
                <w:sz w:val="26"/>
                <w:szCs w:val="26"/>
              </w:rPr>
            </w:pPr>
            <w:r w:rsidRPr="00D13D94">
              <w:rPr>
                <w:color w:val="000000"/>
                <w:sz w:val="26"/>
                <w:szCs w:val="26"/>
              </w:rPr>
              <w:t>user_invite</w:t>
            </w:r>
          </w:p>
        </w:tc>
        <w:tc>
          <w:tcPr>
            <w:tcW w:w="2410" w:type="dxa"/>
          </w:tcPr>
          <w:p w14:paraId="4DEA2C57" w14:textId="77777777" w:rsidR="009A17C5" w:rsidRPr="00D13D94" w:rsidRDefault="009A17C5" w:rsidP="00F94B71">
            <w:pPr>
              <w:spacing w:line="360" w:lineRule="auto"/>
              <w:rPr>
                <w:sz w:val="26"/>
                <w:szCs w:val="26"/>
              </w:rPr>
            </w:pPr>
            <w:r w:rsidRPr="00D13D94">
              <w:rPr>
                <w:color w:val="000000"/>
                <w:sz w:val="26"/>
                <w:szCs w:val="26"/>
              </w:rPr>
              <w:t>ObjectId</w:t>
            </w:r>
          </w:p>
        </w:tc>
        <w:tc>
          <w:tcPr>
            <w:tcW w:w="3819" w:type="dxa"/>
          </w:tcPr>
          <w:p w14:paraId="2BB3E2AB" w14:textId="77777777" w:rsidR="009A17C5" w:rsidRPr="00D13D94" w:rsidRDefault="009A17C5" w:rsidP="00F94B71">
            <w:pPr>
              <w:spacing w:line="360" w:lineRule="auto"/>
              <w:rPr>
                <w:sz w:val="26"/>
                <w:szCs w:val="26"/>
              </w:rPr>
            </w:pPr>
            <w:r w:rsidRPr="00D13D94">
              <w:rPr>
                <w:color w:val="000000"/>
                <w:sz w:val="26"/>
                <w:szCs w:val="26"/>
              </w:rPr>
              <w:t>Tham chiếu đến User, người đã mời thành viên này vào dự án (required).</w:t>
            </w:r>
          </w:p>
        </w:tc>
      </w:tr>
      <w:tr w:rsidR="009A17C5" w:rsidRPr="00D13D94" w14:paraId="30A6C105" w14:textId="77777777" w:rsidTr="00F94B71">
        <w:tc>
          <w:tcPr>
            <w:tcW w:w="708" w:type="dxa"/>
          </w:tcPr>
          <w:p w14:paraId="67E7F0AE" w14:textId="77777777" w:rsidR="009A17C5" w:rsidRPr="00D13D94" w:rsidRDefault="009A17C5" w:rsidP="00F94B71">
            <w:pPr>
              <w:spacing w:line="360" w:lineRule="auto"/>
              <w:rPr>
                <w:sz w:val="26"/>
                <w:szCs w:val="26"/>
              </w:rPr>
            </w:pPr>
            <w:r w:rsidRPr="00D13D94">
              <w:rPr>
                <w:color w:val="000000"/>
                <w:sz w:val="22"/>
                <w:szCs w:val="22"/>
              </w:rPr>
              <w:t>5</w:t>
            </w:r>
          </w:p>
        </w:tc>
        <w:tc>
          <w:tcPr>
            <w:tcW w:w="2125" w:type="dxa"/>
          </w:tcPr>
          <w:p w14:paraId="4809218C" w14:textId="77777777" w:rsidR="009A17C5" w:rsidRPr="00D13D94" w:rsidRDefault="009A17C5" w:rsidP="00F94B71">
            <w:pPr>
              <w:spacing w:line="360" w:lineRule="auto"/>
              <w:rPr>
                <w:sz w:val="26"/>
                <w:szCs w:val="26"/>
              </w:rPr>
            </w:pPr>
            <w:r w:rsidRPr="00D13D94">
              <w:rPr>
                <w:color w:val="000000"/>
                <w:sz w:val="26"/>
                <w:szCs w:val="26"/>
              </w:rPr>
              <w:t>is_active</w:t>
            </w:r>
          </w:p>
        </w:tc>
        <w:tc>
          <w:tcPr>
            <w:tcW w:w="2410" w:type="dxa"/>
          </w:tcPr>
          <w:p w14:paraId="2158C5A3" w14:textId="77777777" w:rsidR="009A17C5" w:rsidRPr="00D13D94" w:rsidRDefault="009A17C5" w:rsidP="00F94B71">
            <w:pPr>
              <w:spacing w:line="360" w:lineRule="auto"/>
              <w:rPr>
                <w:sz w:val="26"/>
                <w:szCs w:val="26"/>
              </w:rPr>
            </w:pPr>
            <w:r w:rsidRPr="00D13D94">
              <w:rPr>
                <w:color w:val="000000"/>
                <w:sz w:val="26"/>
                <w:szCs w:val="26"/>
              </w:rPr>
              <w:t>Boolean</w:t>
            </w:r>
          </w:p>
        </w:tc>
        <w:tc>
          <w:tcPr>
            <w:tcW w:w="3819" w:type="dxa"/>
          </w:tcPr>
          <w:p w14:paraId="65A2C685" w14:textId="77777777" w:rsidR="009A17C5" w:rsidRPr="00D13D94" w:rsidRDefault="009A17C5" w:rsidP="00F94B71">
            <w:pPr>
              <w:spacing w:line="360" w:lineRule="auto"/>
              <w:rPr>
                <w:sz w:val="26"/>
                <w:szCs w:val="26"/>
              </w:rPr>
            </w:pPr>
            <w:r w:rsidRPr="00D13D94">
              <w:rPr>
                <w:color w:val="000000"/>
                <w:sz w:val="26"/>
                <w:szCs w:val="26"/>
              </w:rPr>
              <w:t>Trạng thái hoạt động của người dùng trong dự án, mặc định là true.</w:t>
            </w:r>
          </w:p>
        </w:tc>
      </w:tr>
      <w:tr w:rsidR="009A17C5" w:rsidRPr="00D13D94" w14:paraId="4E93DD78" w14:textId="77777777" w:rsidTr="00F94B71">
        <w:tc>
          <w:tcPr>
            <w:tcW w:w="708" w:type="dxa"/>
          </w:tcPr>
          <w:p w14:paraId="0847BB74" w14:textId="77777777" w:rsidR="009A17C5" w:rsidRPr="00D13D94" w:rsidRDefault="009A17C5" w:rsidP="00F94B71">
            <w:pPr>
              <w:spacing w:line="360" w:lineRule="auto"/>
              <w:rPr>
                <w:sz w:val="26"/>
                <w:szCs w:val="26"/>
              </w:rPr>
            </w:pPr>
            <w:r w:rsidRPr="00D13D94">
              <w:rPr>
                <w:color w:val="000000"/>
                <w:sz w:val="22"/>
                <w:szCs w:val="22"/>
              </w:rPr>
              <w:t>6</w:t>
            </w:r>
          </w:p>
        </w:tc>
        <w:tc>
          <w:tcPr>
            <w:tcW w:w="2125" w:type="dxa"/>
          </w:tcPr>
          <w:p w14:paraId="42EF146D" w14:textId="77777777" w:rsidR="009A17C5" w:rsidRPr="00D13D94" w:rsidRDefault="009A17C5" w:rsidP="00F94B71">
            <w:pPr>
              <w:spacing w:line="360" w:lineRule="auto"/>
              <w:rPr>
                <w:sz w:val="26"/>
                <w:szCs w:val="26"/>
              </w:rPr>
            </w:pPr>
            <w:r w:rsidRPr="00D13D94">
              <w:rPr>
                <w:color w:val="000000"/>
                <w:sz w:val="26"/>
                <w:szCs w:val="26"/>
              </w:rPr>
              <w:t>projectId</w:t>
            </w:r>
          </w:p>
        </w:tc>
        <w:tc>
          <w:tcPr>
            <w:tcW w:w="2410" w:type="dxa"/>
          </w:tcPr>
          <w:p w14:paraId="68EF77C8" w14:textId="77777777" w:rsidR="009A17C5" w:rsidRPr="00D13D94" w:rsidRDefault="009A17C5" w:rsidP="00F94B71">
            <w:pPr>
              <w:spacing w:line="360" w:lineRule="auto"/>
              <w:rPr>
                <w:sz w:val="26"/>
                <w:szCs w:val="26"/>
              </w:rPr>
            </w:pPr>
            <w:r w:rsidRPr="00D13D94">
              <w:rPr>
                <w:color w:val="000000"/>
                <w:sz w:val="26"/>
                <w:szCs w:val="26"/>
              </w:rPr>
              <w:t>ObjectId</w:t>
            </w:r>
          </w:p>
        </w:tc>
        <w:tc>
          <w:tcPr>
            <w:tcW w:w="3819" w:type="dxa"/>
          </w:tcPr>
          <w:p w14:paraId="45D319DC" w14:textId="77777777" w:rsidR="009A17C5" w:rsidRPr="00D13D94" w:rsidRDefault="009A17C5" w:rsidP="00F94B71">
            <w:pPr>
              <w:spacing w:line="360" w:lineRule="auto"/>
              <w:rPr>
                <w:sz w:val="26"/>
                <w:szCs w:val="26"/>
              </w:rPr>
            </w:pPr>
            <w:r w:rsidRPr="00D13D94">
              <w:rPr>
                <w:color w:val="000000"/>
                <w:sz w:val="26"/>
                <w:szCs w:val="26"/>
              </w:rPr>
              <w:t>Tham chiếu đến Project, định danh của dự án mà người dùng tham gia (required).</w:t>
            </w:r>
          </w:p>
        </w:tc>
      </w:tr>
      <w:tr w:rsidR="009A17C5" w:rsidRPr="00D13D94" w14:paraId="03C16323" w14:textId="77777777" w:rsidTr="00F94B71">
        <w:tc>
          <w:tcPr>
            <w:tcW w:w="708" w:type="dxa"/>
          </w:tcPr>
          <w:p w14:paraId="19A4288D" w14:textId="77777777" w:rsidR="009A17C5" w:rsidRPr="00D13D94" w:rsidRDefault="009A17C5" w:rsidP="00F94B71">
            <w:pPr>
              <w:spacing w:line="360" w:lineRule="auto"/>
              <w:rPr>
                <w:sz w:val="26"/>
                <w:szCs w:val="26"/>
              </w:rPr>
            </w:pPr>
            <w:r w:rsidRPr="00D13D94">
              <w:rPr>
                <w:color w:val="000000"/>
                <w:sz w:val="22"/>
                <w:szCs w:val="22"/>
              </w:rPr>
              <w:t>7</w:t>
            </w:r>
          </w:p>
        </w:tc>
        <w:tc>
          <w:tcPr>
            <w:tcW w:w="2125" w:type="dxa"/>
          </w:tcPr>
          <w:p w14:paraId="49B46889" w14:textId="77777777" w:rsidR="009A17C5" w:rsidRPr="00D13D94" w:rsidRDefault="009A17C5" w:rsidP="00F94B71">
            <w:pPr>
              <w:spacing w:line="360" w:lineRule="auto"/>
              <w:rPr>
                <w:sz w:val="26"/>
                <w:szCs w:val="26"/>
              </w:rPr>
            </w:pPr>
            <w:r w:rsidRPr="00D13D94">
              <w:rPr>
                <w:color w:val="000000"/>
                <w:sz w:val="26"/>
                <w:szCs w:val="26"/>
              </w:rPr>
              <w:t>createdAt</w:t>
            </w:r>
          </w:p>
        </w:tc>
        <w:tc>
          <w:tcPr>
            <w:tcW w:w="2410" w:type="dxa"/>
          </w:tcPr>
          <w:p w14:paraId="291B3C44" w14:textId="77777777" w:rsidR="009A17C5" w:rsidRPr="00D13D94" w:rsidRDefault="009A17C5" w:rsidP="00F94B71">
            <w:pPr>
              <w:spacing w:line="360" w:lineRule="auto"/>
              <w:rPr>
                <w:sz w:val="26"/>
                <w:szCs w:val="26"/>
              </w:rPr>
            </w:pPr>
            <w:r w:rsidRPr="00D13D94">
              <w:rPr>
                <w:color w:val="000000"/>
                <w:sz w:val="26"/>
                <w:szCs w:val="26"/>
              </w:rPr>
              <w:t>Date</w:t>
            </w:r>
          </w:p>
        </w:tc>
        <w:tc>
          <w:tcPr>
            <w:tcW w:w="3819" w:type="dxa"/>
          </w:tcPr>
          <w:p w14:paraId="14E3D725" w14:textId="77777777" w:rsidR="009A17C5" w:rsidRPr="00D13D94" w:rsidRDefault="009A17C5" w:rsidP="00F94B71">
            <w:pPr>
              <w:spacing w:line="360" w:lineRule="auto"/>
              <w:rPr>
                <w:sz w:val="26"/>
                <w:szCs w:val="26"/>
              </w:rPr>
            </w:pPr>
            <w:r w:rsidRPr="00D13D94">
              <w:rPr>
                <w:color w:val="000000"/>
                <w:sz w:val="26"/>
                <w:szCs w:val="26"/>
              </w:rPr>
              <w:t>Thời điểm tạo tài liệu, tự động thêm nhờ timestamps.</w:t>
            </w:r>
          </w:p>
        </w:tc>
      </w:tr>
      <w:tr w:rsidR="009A17C5" w:rsidRPr="00D13D94" w14:paraId="6740ED0E" w14:textId="77777777" w:rsidTr="00F94B71">
        <w:tc>
          <w:tcPr>
            <w:tcW w:w="708" w:type="dxa"/>
          </w:tcPr>
          <w:p w14:paraId="2D04EE23" w14:textId="77777777" w:rsidR="009A17C5" w:rsidRPr="00D13D94" w:rsidRDefault="009A17C5" w:rsidP="00F94B71">
            <w:pPr>
              <w:spacing w:line="360" w:lineRule="auto"/>
              <w:rPr>
                <w:sz w:val="26"/>
                <w:szCs w:val="26"/>
              </w:rPr>
            </w:pPr>
            <w:r w:rsidRPr="00D13D94">
              <w:rPr>
                <w:color w:val="000000"/>
                <w:sz w:val="22"/>
                <w:szCs w:val="22"/>
              </w:rPr>
              <w:t>8</w:t>
            </w:r>
          </w:p>
        </w:tc>
        <w:tc>
          <w:tcPr>
            <w:tcW w:w="2125" w:type="dxa"/>
          </w:tcPr>
          <w:p w14:paraId="313085F0" w14:textId="77777777" w:rsidR="009A17C5" w:rsidRPr="00D13D94" w:rsidRDefault="009A17C5" w:rsidP="00F94B71">
            <w:pPr>
              <w:spacing w:line="360" w:lineRule="auto"/>
              <w:rPr>
                <w:sz w:val="26"/>
                <w:szCs w:val="26"/>
              </w:rPr>
            </w:pPr>
            <w:r w:rsidRPr="00D13D94">
              <w:rPr>
                <w:color w:val="000000"/>
                <w:sz w:val="26"/>
                <w:szCs w:val="26"/>
              </w:rPr>
              <w:t>updatedAt</w:t>
            </w:r>
          </w:p>
        </w:tc>
        <w:tc>
          <w:tcPr>
            <w:tcW w:w="2410" w:type="dxa"/>
          </w:tcPr>
          <w:p w14:paraId="2D8F1E22" w14:textId="77777777" w:rsidR="009A17C5" w:rsidRPr="00D13D94" w:rsidRDefault="009A17C5" w:rsidP="00F94B71">
            <w:pPr>
              <w:spacing w:line="360" w:lineRule="auto"/>
              <w:rPr>
                <w:sz w:val="26"/>
                <w:szCs w:val="26"/>
              </w:rPr>
            </w:pPr>
            <w:r w:rsidRPr="00D13D94">
              <w:rPr>
                <w:color w:val="000000"/>
                <w:sz w:val="26"/>
                <w:szCs w:val="26"/>
              </w:rPr>
              <w:t>Date</w:t>
            </w:r>
          </w:p>
        </w:tc>
        <w:tc>
          <w:tcPr>
            <w:tcW w:w="3819" w:type="dxa"/>
          </w:tcPr>
          <w:p w14:paraId="6683BEF0" w14:textId="77777777" w:rsidR="009A17C5" w:rsidRPr="00D13D94" w:rsidRDefault="009A17C5" w:rsidP="00F94B71">
            <w:pPr>
              <w:spacing w:line="360" w:lineRule="auto"/>
              <w:rPr>
                <w:sz w:val="26"/>
                <w:szCs w:val="26"/>
              </w:rPr>
            </w:pPr>
            <w:r w:rsidRPr="00D13D94">
              <w:rPr>
                <w:color w:val="000000"/>
                <w:sz w:val="26"/>
                <w:szCs w:val="26"/>
              </w:rPr>
              <w:t>Thời điểm cập nhật tài liệu, tự động thêm nhờ timestamps.</w:t>
            </w:r>
          </w:p>
        </w:tc>
      </w:tr>
    </w:tbl>
    <w:p w14:paraId="40D31331" w14:textId="77777777" w:rsidR="009A17C5" w:rsidRPr="00D13D94" w:rsidRDefault="009A17C5" w:rsidP="009A17C5">
      <w:pPr>
        <w:rPr>
          <w:rFonts w:ascii="Times New Roman" w:hAnsi="Times New Roman" w:cs="Times New Roman"/>
          <w:sz w:val="26"/>
          <w:szCs w:val="26"/>
        </w:rPr>
      </w:pPr>
    </w:p>
    <w:p w14:paraId="7C942839" w14:textId="1CD2AF42" w:rsidR="009A17C5" w:rsidRPr="00D13D94" w:rsidRDefault="009A17C5" w:rsidP="009A17C5">
      <w:pPr>
        <w:pStyle w:val="Caption"/>
        <w:rPr>
          <w:rFonts w:cs="Times New Roman"/>
          <w:szCs w:val="26"/>
          <w:lang w:val="en-US"/>
        </w:rPr>
      </w:pPr>
      <w:bookmarkStart w:id="313" w:name="_Toc139288132"/>
      <w:bookmarkStart w:id="314" w:name="_Toc154326529"/>
      <w:bookmarkStart w:id="315" w:name="_Toc154432055"/>
      <w:bookmarkStart w:id="316" w:name="_Toc154432742"/>
      <w:bookmarkStart w:id="317" w:name="_Toc154432877"/>
      <w:bookmarkStart w:id="318" w:name="_Toc154432965"/>
      <w:bookmarkStart w:id="319" w:name="_Toc184661889"/>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28</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313"/>
      <w:bookmarkEnd w:id="314"/>
      <w:bookmarkEnd w:id="315"/>
      <w:bookmarkEnd w:id="316"/>
      <w:bookmarkEnd w:id="317"/>
      <w:bookmarkEnd w:id="318"/>
      <w:r>
        <w:rPr>
          <w:rFonts w:cs="Times New Roman"/>
          <w:szCs w:val="26"/>
          <w:lang w:val="en-US"/>
        </w:rPr>
        <w:t>m</w:t>
      </w:r>
      <w:r w:rsidRPr="00D13D94">
        <w:rPr>
          <w:rFonts w:cs="Times New Roman"/>
          <w:szCs w:val="26"/>
          <w:lang w:val="en-US"/>
        </w:rPr>
        <w:t>ember</w:t>
      </w:r>
      <w:r>
        <w:rPr>
          <w:rFonts w:cs="Times New Roman"/>
          <w:szCs w:val="26"/>
          <w:lang w:val="en-US"/>
        </w:rPr>
        <w:t xml:space="preserve"> t</w:t>
      </w:r>
      <w:r w:rsidRPr="00D13D94">
        <w:rPr>
          <w:rFonts w:cs="Times New Roman"/>
          <w:szCs w:val="26"/>
          <w:lang w:val="en-US"/>
        </w:rPr>
        <w:t>ask</w:t>
      </w:r>
      <w:bookmarkEnd w:id="319"/>
    </w:p>
    <w:tbl>
      <w:tblPr>
        <w:tblStyle w:val="TableGrid"/>
        <w:tblW w:w="0" w:type="auto"/>
        <w:tblLook w:val="04A0" w:firstRow="1" w:lastRow="0" w:firstColumn="1" w:lastColumn="0" w:noHBand="0" w:noVBand="1"/>
      </w:tblPr>
      <w:tblGrid>
        <w:gridCol w:w="708"/>
        <w:gridCol w:w="2368"/>
        <w:gridCol w:w="2589"/>
        <w:gridCol w:w="3397"/>
      </w:tblGrid>
      <w:tr w:rsidR="009A17C5" w:rsidRPr="00D13D94" w14:paraId="31B631C7" w14:textId="77777777" w:rsidTr="00F94B71">
        <w:tc>
          <w:tcPr>
            <w:tcW w:w="708" w:type="dxa"/>
            <w:vAlign w:val="center"/>
          </w:tcPr>
          <w:p w14:paraId="5AD80259" w14:textId="77777777" w:rsidR="009A17C5" w:rsidRPr="00D13D94" w:rsidRDefault="009A17C5" w:rsidP="00F94B71">
            <w:pPr>
              <w:spacing w:line="360" w:lineRule="auto"/>
              <w:rPr>
                <w:b/>
                <w:bCs/>
                <w:sz w:val="26"/>
                <w:szCs w:val="26"/>
                <w:lang w:val="en-US"/>
              </w:rPr>
            </w:pPr>
            <w:r w:rsidRPr="00D13D94">
              <w:rPr>
                <w:b/>
                <w:bCs/>
                <w:sz w:val="26"/>
                <w:szCs w:val="26"/>
                <w:lang w:val="en-US"/>
              </w:rPr>
              <w:t>STT</w:t>
            </w:r>
          </w:p>
        </w:tc>
        <w:tc>
          <w:tcPr>
            <w:tcW w:w="2368" w:type="dxa"/>
            <w:vAlign w:val="center"/>
          </w:tcPr>
          <w:p w14:paraId="2BDF030C"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589" w:type="dxa"/>
            <w:vAlign w:val="center"/>
          </w:tcPr>
          <w:p w14:paraId="2584C0B9"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397" w:type="dxa"/>
            <w:vAlign w:val="center"/>
          </w:tcPr>
          <w:p w14:paraId="70E2391E"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70972EF9" w14:textId="77777777" w:rsidTr="00F94B71">
        <w:tc>
          <w:tcPr>
            <w:tcW w:w="708" w:type="dxa"/>
          </w:tcPr>
          <w:p w14:paraId="35A07F21" w14:textId="77777777" w:rsidR="009A17C5" w:rsidRPr="00D13D94" w:rsidRDefault="009A17C5" w:rsidP="00F94B71">
            <w:pPr>
              <w:spacing w:line="360" w:lineRule="auto"/>
              <w:rPr>
                <w:sz w:val="26"/>
                <w:szCs w:val="26"/>
              </w:rPr>
            </w:pPr>
            <w:r w:rsidRPr="00D13D94">
              <w:rPr>
                <w:color w:val="000000"/>
                <w:sz w:val="22"/>
                <w:szCs w:val="22"/>
              </w:rPr>
              <w:t>1</w:t>
            </w:r>
          </w:p>
        </w:tc>
        <w:tc>
          <w:tcPr>
            <w:tcW w:w="2368" w:type="dxa"/>
          </w:tcPr>
          <w:p w14:paraId="6939D4AD" w14:textId="77777777" w:rsidR="009A17C5" w:rsidRPr="00D13D94" w:rsidRDefault="009A17C5" w:rsidP="00F94B71">
            <w:pPr>
              <w:spacing w:line="360" w:lineRule="auto"/>
              <w:rPr>
                <w:sz w:val="26"/>
                <w:szCs w:val="26"/>
              </w:rPr>
            </w:pPr>
            <w:r w:rsidRPr="00D13D94">
              <w:rPr>
                <w:color w:val="000000"/>
                <w:sz w:val="26"/>
                <w:szCs w:val="26"/>
              </w:rPr>
              <w:t>_id</w:t>
            </w:r>
          </w:p>
        </w:tc>
        <w:tc>
          <w:tcPr>
            <w:tcW w:w="2589" w:type="dxa"/>
          </w:tcPr>
          <w:p w14:paraId="6AA0D9D2" w14:textId="77777777" w:rsidR="009A17C5" w:rsidRPr="00D13D94" w:rsidRDefault="009A17C5" w:rsidP="00F94B71">
            <w:pPr>
              <w:spacing w:line="360" w:lineRule="auto"/>
              <w:rPr>
                <w:sz w:val="26"/>
                <w:szCs w:val="26"/>
              </w:rPr>
            </w:pPr>
            <w:r w:rsidRPr="00D13D94">
              <w:rPr>
                <w:color w:val="000000"/>
                <w:sz w:val="26"/>
                <w:szCs w:val="26"/>
              </w:rPr>
              <w:t>ObjectId</w:t>
            </w:r>
          </w:p>
        </w:tc>
        <w:tc>
          <w:tcPr>
            <w:tcW w:w="3397" w:type="dxa"/>
          </w:tcPr>
          <w:p w14:paraId="37D1397D" w14:textId="77777777" w:rsidR="009A17C5" w:rsidRPr="00D13D94" w:rsidRDefault="009A17C5" w:rsidP="00F94B71">
            <w:pPr>
              <w:spacing w:line="360" w:lineRule="auto"/>
              <w:rPr>
                <w:sz w:val="26"/>
                <w:szCs w:val="26"/>
              </w:rPr>
            </w:pPr>
            <w:r w:rsidRPr="00D13D94">
              <w:rPr>
                <w:color w:val="000000"/>
                <w:sz w:val="26"/>
                <w:szCs w:val="26"/>
              </w:rPr>
              <w:t>Định danh duy nhất của tài liệu.</w:t>
            </w:r>
          </w:p>
        </w:tc>
      </w:tr>
      <w:tr w:rsidR="009A17C5" w:rsidRPr="00D13D94" w14:paraId="6EEA9A9B" w14:textId="77777777" w:rsidTr="00F94B71">
        <w:tc>
          <w:tcPr>
            <w:tcW w:w="708" w:type="dxa"/>
          </w:tcPr>
          <w:p w14:paraId="72F1F9FE" w14:textId="77777777" w:rsidR="009A17C5" w:rsidRPr="00D13D94" w:rsidRDefault="009A17C5" w:rsidP="00F94B71">
            <w:pPr>
              <w:spacing w:line="360" w:lineRule="auto"/>
              <w:rPr>
                <w:sz w:val="26"/>
                <w:szCs w:val="26"/>
              </w:rPr>
            </w:pPr>
            <w:r w:rsidRPr="00D13D94">
              <w:rPr>
                <w:color w:val="000000"/>
                <w:sz w:val="22"/>
                <w:szCs w:val="22"/>
              </w:rPr>
              <w:t>2</w:t>
            </w:r>
          </w:p>
        </w:tc>
        <w:tc>
          <w:tcPr>
            <w:tcW w:w="2368" w:type="dxa"/>
          </w:tcPr>
          <w:p w14:paraId="48108912" w14:textId="77777777" w:rsidR="009A17C5" w:rsidRPr="00D13D94" w:rsidRDefault="009A17C5" w:rsidP="00F94B71">
            <w:pPr>
              <w:spacing w:line="360" w:lineRule="auto"/>
              <w:rPr>
                <w:sz w:val="26"/>
                <w:szCs w:val="26"/>
              </w:rPr>
            </w:pPr>
            <w:r w:rsidRPr="00D13D94">
              <w:rPr>
                <w:color w:val="000000"/>
                <w:sz w:val="26"/>
                <w:szCs w:val="26"/>
              </w:rPr>
              <w:t>memberId</w:t>
            </w:r>
          </w:p>
        </w:tc>
        <w:tc>
          <w:tcPr>
            <w:tcW w:w="2589" w:type="dxa"/>
          </w:tcPr>
          <w:p w14:paraId="3D6764DC" w14:textId="77777777" w:rsidR="009A17C5" w:rsidRPr="00D13D94" w:rsidRDefault="009A17C5" w:rsidP="00F94B71">
            <w:pPr>
              <w:spacing w:line="360" w:lineRule="auto"/>
              <w:rPr>
                <w:sz w:val="26"/>
                <w:szCs w:val="26"/>
              </w:rPr>
            </w:pPr>
            <w:r w:rsidRPr="00D13D94">
              <w:rPr>
                <w:color w:val="000000"/>
                <w:sz w:val="26"/>
                <w:szCs w:val="26"/>
              </w:rPr>
              <w:t>ObjectId</w:t>
            </w:r>
          </w:p>
        </w:tc>
        <w:tc>
          <w:tcPr>
            <w:tcW w:w="3397" w:type="dxa"/>
          </w:tcPr>
          <w:p w14:paraId="42952649" w14:textId="77777777" w:rsidR="009A17C5" w:rsidRPr="00D13D94" w:rsidRDefault="009A17C5" w:rsidP="00F94B71">
            <w:pPr>
              <w:spacing w:line="360" w:lineRule="auto"/>
              <w:rPr>
                <w:sz w:val="26"/>
                <w:szCs w:val="26"/>
              </w:rPr>
            </w:pPr>
            <w:r w:rsidRPr="00D13D94">
              <w:rPr>
                <w:color w:val="000000"/>
                <w:sz w:val="26"/>
                <w:szCs w:val="26"/>
              </w:rPr>
              <w:t>Tham chiếu đến User, định danh của người dùng là thành viên của một task (required).</w:t>
            </w:r>
          </w:p>
        </w:tc>
      </w:tr>
      <w:tr w:rsidR="009A17C5" w:rsidRPr="00D13D94" w14:paraId="3AF2695F" w14:textId="77777777" w:rsidTr="00F94B71">
        <w:tc>
          <w:tcPr>
            <w:tcW w:w="708" w:type="dxa"/>
          </w:tcPr>
          <w:p w14:paraId="393A0F37" w14:textId="77777777" w:rsidR="009A17C5" w:rsidRPr="00D13D94" w:rsidRDefault="009A17C5" w:rsidP="00F94B71">
            <w:pPr>
              <w:spacing w:line="360" w:lineRule="auto"/>
              <w:rPr>
                <w:sz w:val="26"/>
                <w:szCs w:val="26"/>
              </w:rPr>
            </w:pPr>
            <w:r w:rsidRPr="00D13D94">
              <w:rPr>
                <w:color w:val="000000"/>
                <w:sz w:val="22"/>
                <w:szCs w:val="22"/>
              </w:rPr>
              <w:lastRenderedPageBreak/>
              <w:t>3</w:t>
            </w:r>
          </w:p>
        </w:tc>
        <w:tc>
          <w:tcPr>
            <w:tcW w:w="2368" w:type="dxa"/>
          </w:tcPr>
          <w:p w14:paraId="036681D5" w14:textId="77777777" w:rsidR="009A17C5" w:rsidRPr="00D13D94" w:rsidRDefault="009A17C5" w:rsidP="00F94B71">
            <w:pPr>
              <w:spacing w:line="360" w:lineRule="auto"/>
              <w:rPr>
                <w:sz w:val="26"/>
                <w:szCs w:val="26"/>
              </w:rPr>
            </w:pPr>
            <w:r w:rsidRPr="00D13D94">
              <w:rPr>
                <w:color w:val="000000"/>
                <w:sz w:val="26"/>
                <w:szCs w:val="26"/>
              </w:rPr>
              <w:t>is_active</w:t>
            </w:r>
          </w:p>
        </w:tc>
        <w:tc>
          <w:tcPr>
            <w:tcW w:w="2589" w:type="dxa"/>
          </w:tcPr>
          <w:p w14:paraId="0E8F7B7C" w14:textId="77777777" w:rsidR="009A17C5" w:rsidRPr="00D13D94" w:rsidRDefault="009A17C5" w:rsidP="00F94B71">
            <w:pPr>
              <w:spacing w:line="360" w:lineRule="auto"/>
              <w:rPr>
                <w:sz w:val="26"/>
                <w:szCs w:val="26"/>
              </w:rPr>
            </w:pPr>
            <w:r w:rsidRPr="00D13D94">
              <w:rPr>
                <w:color w:val="000000"/>
                <w:sz w:val="26"/>
                <w:szCs w:val="26"/>
              </w:rPr>
              <w:t>Boolean</w:t>
            </w:r>
          </w:p>
        </w:tc>
        <w:tc>
          <w:tcPr>
            <w:tcW w:w="3397" w:type="dxa"/>
          </w:tcPr>
          <w:p w14:paraId="3180F2E1" w14:textId="77777777" w:rsidR="009A17C5" w:rsidRPr="00D13D94" w:rsidRDefault="009A17C5" w:rsidP="00F94B71">
            <w:pPr>
              <w:spacing w:line="360" w:lineRule="auto"/>
              <w:rPr>
                <w:sz w:val="26"/>
                <w:szCs w:val="26"/>
              </w:rPr>
            </w:pPr>
            <w:r w:rsidRPr="00D13D94">
              <w:rPr>
                <w:color w:val="000000"/>
                <w:sz w:val="26"/>
                <w:szCs w:val="26"/>
              </w:rPr>
              <w:t>Trạng thái hoạt động của thành viên trong task, mặc định là true.</w:t>
            </w:r>
          </w:p>
        </w:tc>
      </w:tr>
      <w:tr w:rsidR="009A17C5" w:rsidRPr="00D13D94" w14:paraId="5DD8C6E7" w14:textId="77777777" w:rsidTr="00F94B71">
        <w:tc>
          <w:tcPr>
            <w:tcW w:w="708" w:type="dxa"/>
          </w:tcPr>
          <w:p w14:paraId="00C12DDE" w14:textId="77777777" w:rsidR="009A17C5" w:rsidRPr="00D13D94" w:rsidRDefault="009A17C5" w:rsidP="00F94B71">
            <w:pPr>
              <w:spacing w:line="360" w:lineRule="auto"/>
              <w:rPr>
                <w:sz w:val="26"/>
                <w:szCs w:val="26"/>
              </w:rPr>
            </w:pPr>
            <w:r w:rsidRPr="00D13D94">
              <w:rPr>
                <w:color w:val="000000"/>
                <w:sz w:val="22"/>
                <w:szCs w:val="22"/>
              </w:rPr>
              <w:t>4</w:t>
            </w:r>
          </w:p>
        </w:tc>
        <w:tc>
          <w:tcPr>
            <w:tcW w:w="2368" w:type="dxa"/>
          </w:tcPr>
          <w:p w14:paraId="0E0954A6" w14:textId="77777777" w:rsidR="009A17C5" w:rsidRPr="00D13D94" w:rsidRDefault="009A17C5" w:rsidP="00F94B71">
            <w:pPr>
              <w:spacing w:line="360" w:lineRule="auto"/>
              <w:rPr>
                <w:sz w:val="26"/>
                <w:szCs w:val="26"/>
              </w:rPr>
            </w:pPr>
            <w:r w:rsidRPr="00D13D94">
              <w:rPr>
                <w:color w:val="000000"/>
                <w:sz w:val="26"/>
                <w:szCs w:val="26"/>
              </w:rPr>
              <w:t>task_id</w:t>
            </w:r>
          </w:p>
        </w:tc>
        <w:tc>
          <w:tcPr>
            <w:tcW w:w="2589" w:type="dxa"/>
          </w:tcPr>
          <w:p w14:paraId="17012439" w14:textId="77777777" w:rsidR="009A17C5" w:rsidRPr="00D13D94" w:rsidRDefault="009A17C5" w:rsidP="00F94B71">
            <w:pPr>
              <w:spacing w:line="360" w:lineRule="auto"/>
              <w:rPr>
                <w:sz w:val="26"/>
                <w:szCs w:val="26"/>
              </w:rPr>
            </w:pPr>
            <w:r w:rsidRPr="00D13D94">
              <w:rPr>
                <w:color w:val="000000"/>
                <w:sz w:val="26"/>
                <w:szCs w:val="26"/>
              </w:rPr>
              <w:t>ObjectId</w:t>
            </w:r>
          </w:p>
        </w:tc>
        <w:tc>
          <w:tcPr>
            <w:tcW w:w="3397" w:type="dxa"/>
          </w:tcPr>
          <w:p w14:paraId="21D75B5D" w14:textId="77777777" w:rsidR="009A17C5" w:rsidRPr="00D13D94" w:rsidRDefault="009A17C5" w:rsidP="00F94B71">
            <w:pPr>
              <w:spacing w:line="360" w:lineRule="auto"/>
              <w:rPr>
                <w:sz w:val="26"/>
                <w:szCs w:val="26"/>
              </w:rPr>
            </w:pPr>
            <w:r w:rsidRPr="00D13D94">
              <w:rPr>
                <w:color w:val="000000"/>
                <w:sz w:val="26"/>
                <w:szCs w:val="26"/>
              </w:rPr>
              <w:t>Tham chiếu đến Task, định danh của task mà thành viên tham gia (required).</w:t>
            </w:r>
          </w:p>
        </w:tc>
      </w:tr>
      <w:tr w:rsidR="009A17C5" w:rsidRPr="00D13D94" w14:paraId="36D5E987" w14:textId="77777777" w:rsidTr="00F94B71">
        <w:tc>
          <w:tcPr>
            <w:tcW w:w="708" w:type="dxa"/>
          </w:tcPr>
          <w:p w14:paraId="60537261" w14:textId="77777777" w:rsidR="009A17C5" w:rsidRPr="00D13D94" w:rsidRDefault="009A17C5" w:rsidP="00F94B71">
            <w:pPr>
              <w:spacing w:line="360" w:lineRule="auto"/>
              <w:rPr>
                <w:sz w:val="26"/>
                <w:szCs w:val="26"/>
              </w:rPr>
            </w:pPr>
            <w:r w:rsidRPr="00D13D94">
              <w:rPr>
                <w:color w:val="000000"/>
                <w:sz w:val="22"/>
                <w:szCs w:val="22"/>
              </w:rPr>
              <w:t>5</w:t>
            </w:r>
          </w:p>
        </w:tc>
        <w:tc>
          <w:tcPr>
            <w:tcW w:w="2368" w:type="dxa"/>
          </w:tcPr>
          <w:p w14:paraId="7C57EF51" w14:textId="77777777" w:rsidR="009A17C5" w:rsidRPr="00D13D94" w:rsidRDefault="009A17C5" w:rsidP="00F94B71">
            <w:pPr>
              <w:spacing w:line="360" w:lineRule="auto"/>
              <w:rPr>
                <w:sz w:val="26"/>
                <w:szCs w:val="26"/>
              </w:rPr>
            </w:pPr>
            <w:r w:rsidRPr="00D13D94">
              <w:rPr>
                <w:color w:val="000000"/>
                <w:sz w:val="26"/>
                <w:szCs w:val="26"/>
              </w:rPr>
              <w:t>user_invite</w:t>
            </w:r>
          </w:p>
        </w:tc>
        <w:tc>
          <w:tcPr>
            <w:tcW w:w="2589" w:type="dxa"/>
          </w:tcPr>
          <w:p w14:paraId="5484EED6" w14:textId="77777777" w:rsidR="009A17C5" w:rsidRPr="00D13D94" w:rsidRDefault="009A17C5" w:rsidP="00F94B71">
            <w:pPr>
              <w:spacing w:line="360" w:lineRule="auto"/>
              <w:rPr>
                <w:sz w:val="26"/>
                <w:szCs w:val="26"/>
              </w:rPr>
            </w:pPr>
            <w:r w:rsidRPr="00D13D94">
              <w:rPr>
                <w:color w:val="000000"/>
                <w:sz w:val="26"/>
                <w:szCs w:val="26"/>
              </w:rPr>
              <w:t>ObjectId</w:t>
            </w:r>
          </w:p>
        </w:tc>
        <w:tc>
          <w:tcPr>
            <w:tcW w:w="3397" w:type="dxa"/>
          </w:tcPr>
          <w:p w14:paraId="0ACB5DB0" w14:textId="77777777" w:rsidR="009A17C5" w:rsidRPr="00D13D94" w:rsidRDefault="009A17C5" w:rsidP="00F94B71">
            <w:pPr>
              <w:spacing w:line="360" w:lineRule="auto"/>
              <w:rPr>
                <w:sz w:val="26"/>
                <w:szCs w:val="26"/>
              </w:rPr>
            </w:pPr>
            <w:r w:rsidRPr="00D13D94">
              <w:rPr>
                <w:color w:val="000000"/>
                <w:sz w:val="26"/>
                <w:szCs w:val="26"/>
              </w:rPr>
              <w:t>Tham chiếu đến User, người đã mời thành viên vào task này (required).</w:t>
            </w:r>
          </w:p>
        </w:tc>
      </w:tr>
      <w:tr w:rsidR="009A17C5" w:rsidRPr="00D13D94" w14:paraId="672A97C3" w14:textId="77777777" w:rsidTr="00F94B71">
        <w:tc>
          <w:tcPr>
            <w:tcW w:w="708" w:type="dxa"/>
          </w:tcPr>
          <w:p w14:paraId="476CA98C" w14:textId="77777777" w:rsidR="009A17C5" w:rsidRPr="00D13D94" w:rsidRDefault="009A17C5" w:rsidP="00F94B71">
            <w:pPr>
              <w:spacing w:line="360" w:lineRule="auto"/>
              <w:rPr>
                <w:sz w:val="26"/>
                <w:szCs w:val="26"/>
              </w:rPr>
            </w:pPr>
            <w:r w:rsidRPr="00D13D94">
              <w:rPr>
                <w:color w:val="000000"/>
                <w:sz w:val="22"/>
                <w:szCs w:val="22"/>
              </w:rPr>
              <w:t>6</w:t>
            </w:r>
          </w:p>
        </w:tc>
        <w:tc>
          <w:tcPr>
            <w:tcW w:w="2368" w:type="dxa"/>
          </w:tcPr>
          <w:p w14:paraId="2EB140F8" w14:textId="77777777" w:rsidR="009A17C5" w:rsidRPr="00D13D94" w:rsidRDefault="009A17C5" w:rsidP="00F94B71">
            <w:pPr>
              <w:spacing w:line="360" w:lineRule="auto"/>
              <w:rPr>
                <w:sz w:val="26"/>
                <w:szCs w:val="26"/>
              </w:rPr>
            </w:pPr>
            <w:r w:rsidRPr="00D13D94">
              <w:rPr>
                <w:color w:val="000000"/>
                <w:sz w:val="26"/>
                <w:szCs w:val="26"/>
              </w:rPr>
              <w:t>createdAt</w:t>
            </w:r>
          </w:p>
        </w:tc>
        <w:tc>
          <w:tcPr>
            <w:tcW w:w="2589" w:type="dxa"/>
          </w:tcPr>
          <w:p w14:paraId="61162D27" w14:textId="77777777" w:rsidR="009A17C5" w:rsidRPr="00D13D94" w:rsidRDefault="009A17C5" w:rsidP="00F94B71">
            <w:pPr>
              <w:spacing w:line="360" w:lineRule="auto"/>
              <w:rPr>
                <w:sz w:val="26"/>
                <w:szCs w:val="26"/>
              </w:rPr>
            </w:pPr>
            <w:r w:rsidRPr="00D13D94">
              <w:rPr>
                <w:color w:val="000000"/>
                <w:sz w:val="26"/>
                <w:szCs w:val="26"/>
              </w:rPr>
              <w:t>Date</w:t>
            </w:r>
          </w:p>
        </w:tc>
        <w:tc>
          <w:tcPr>
            <w:tcW w:w="3397" w:type="dxa"/>
          </w:tcPr>
          <w:p w14:paraId="2ACF20D0" w14:textId="77777777" w:rsidR="009A17C5" w:rsidRPr="00D13D94" w:rsidRDefault="009A17C5" w:rsidP="00F94B71">
            <w:pPr>
              <w:spacing w:line="360" w:lineRule="auto"/>
              <w:rPr>
                <w:sz w:val="26"/>
                <w:szCs w:val="26"/>
              </w:rPr>
            </w:pPr>
            <w:r w:rsidRPr="00D13D94">
              <w:rPr>
                <w:color w:val="000000"/>
                <w:sz w:val="26"/>
                <w:szCs w:val="26"/>
              </w:rPr>
              <w:t>Thời điểm tạo tài liệu, tự động thêm nhờ timestamps.</w:t>
            </w:r>
          </w:p>
        </w:tc>
      </w:tr>
      <w:tr w:rsidR="009A17C5" w:rsidRPr="00D13D94" w14:paraId="4B9D2876" w14:textId="77777777" w:rsidTr="00F94B71">
        <w:tc>
          <w:tcPr>
            <w:tcW w:w="708" w:type="dxa"/>
          </w:tcPr>
          <w:p w14:paraId="680D09A0" w14:textId="77777777" w:rsidR="009A17C5" w:rsidRPr="00D13D94" w:rsidRDefault="009A17C5" w:rsidP="00F94B71">
            <w:pPr>
              <w:spacing w:line="360" w:lineRule="auto"/>
              <w:rPr>
                <w:sz w:val="26"/>
                <w:szCs w:val="26"/>
              </w:rPr>
            </w:pPr>
            <w:r w:rsidRPr="00D13D94">
              <w:rPr>
                <w:color w:val="000000"/>
                <w:sz w:val="22"/>
                <w:szCs w:val="22"/>
              </w:rPr>
              <w:t>7</w:t>
            </w:r>
          </w:p>
        </w:tc>
        <w:tc>
          <w:tcPr>
            <w:tcW w:w="2368" w:type="dxa"/>
          </w:tcPr>
          <w:p w14:paraId="57372DA5" w14:textId="77777777" w:rsidR="009A17C5" w:rsidRPr="00D13D94" w:rsidRDefault="009A17C5" w:rsidP="00F94B71">
            <w:pPr>
              <w:spacing w:line="360" w:lineRule="auto"/>
              <w:rPr>
                <w:sz w:val="26"/>
                <w:szCs w:val="26"/>
              </w:rPr>
            </w:pPr>
            <w:r w:rsidRPr="00D13D94">
              <w:rPr>
                <w:color w:val="000000"/>
                <w:sz w:val="26"/>
                <w:szCs w:val="26"/>
              </w:rPr>
              <w:t>updatedAt</w:t>
            </w:r>
          </w:p>
        </w:tc>
        <w:tc>
          <w:tcPr>
            <w:tcW w:w="2589" w:type="dxa"/>
          </w:tcPr>
          <w:p w14:paraId="7ADEE9B5" w14:textId="77777777" w:rsidR="009A17C5" w:rsidRPr="00D13D94" w:rsidRDefault="009A17C5" w:rsidP="00F94B71">
            <w:pPr>
              <w:spacing w:line="360" w:lineRule="auto"/>
              <w:rPr>
                <w:sz w:val="26"/>
                <w:szCs w:val="26"/>
              </w:rPr>
            </w:pPr>
            <w:r w:rsidRPr="00D13D94">
              <w:rPr>
                <w:color w:val="000000"/>
                <w:sz w:val="26"/>
                <w:szCs w:val="26"/>
              </w:rPr>
              <w:t>Date</w:t>
            </w:r>
          </w:p>
        </w:tc>
        <w:tc>
          <w:tcPr>
            <w:tcW w:w="3397" w:type="dxa"/>
          </w:tcPr>
          <w:p w14:paraId="54B8ABA1" w14:textId="77777777" w:rsidR="009A17C5" w:rsidRPr="00D13D94" w:rsidRDefault="009A17C5" w:rsidP="00F94B71">
            <w:pPr>
              <w:spacing w:line="360" w:lineRule="auto"/>
              <w:rPr>
                <w:sz w:val="26"/>
                <w:szCs w:val="26"/>
              </w:rPr>
            </w:pPr>
            <w:r w:rsidRPr="00D13D94">
              <w:rPr>
                <w:color w:val="000000"/>
                <w:sz w:val="26"/>
                <w:szCs w:val="26"/>
              </w:rPr>
              <w:t>Thời điểm cập nhật tài liệu, tự động thêm nhờ timestamps.</w:t>
            </w:r>
          </w:p>
        </w:tc>
      </w:tr>
    </w:tbl>
    <w:p w14:paraId="67262310" w14:textId="77777777" w:rsidR="009A17C5" w:rsidRPr="00D13D94" w:rsidRDefault="009A17C5" w:rsidP="009A17C5">
      <w:pPr>
        <w:rPr>
          <w:rFonts w:ascii="Times New Roman" w:hAnsi="Times New Roman" w:cs="Times New Roman"/>
          <w:sz w:val="26"/>
          <w:szCs w:val="26"/>
        </w:rPr>
      </w:pPr>
    </w:p>
    <w:p w14:paraId="3D1C01BE" w14:textId="288C6890" w:rsidR="009A17C5" w:rsidRPr="00D13D94" w:rsidRDefault="009A17C5" w:rsidP="009A17C5">
      <w:pPr>
        <w:pStyle w:val="Caption"/>
        <w:rPr>
          <w:rFonts w:cs="Times New Roman"/>
          <w:szCs w:val="26"/>
          <w:lang w:val="en-US"/>
        </w:rPr>
      </w:pPr>
      <w:bookmarkStart w:id="320" w:name="_Toc139288133"/>
      <w:bookmarkStart w:id="321" w:name="_Toc154326530"/>
      <w:bookmarkStart w:id="322" w:name="_Toc154432056"/>
      <w:bookmarkStart w:id="323" w:name="_Toc154432743"/>
      <w:bookmarkStart w:id="324" w:name="_Toc154432878"/>
      <w:bookmarkStart w:id="325" w:name="_Toc154432966"/>
      <w:bookmarkStart w:id="326" w:name="_Toc184661890"/>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29</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320"/>
      <w:bookmarkEnd w:id="321"/>
      <w:bookmarkEnd w:id="322"/>
      <w:bookmarkEnd w:id="323"/>
      <w:bookmarkEnd w:id="324"/>
      <w:bookmarkEnd w:id="325"/>
      <w:r>
        <w:rPr>
          <w:rFonts w:cs="Times New Roman"/>
          <w:bCs/>
          <w:szCs w:val="26"/>
          <w:lang w:val="en-US"/>
        </w:rPr>
        <w:t>l</w:t>
      </w:r>
      <w:r w:rsidRPr="00D13D94">
        <w:rPr>
          <w:rFonts w:cs="Times New Roman"/>
          <w:bCs/>
          <w:szCs w:val="26"/>
          <w:lang w:val="en-US"/>
        </w:rPr>
        <w:t>ist</w:t>
      </w:r>
      <w:bookmarkEnd w:id="326"/>
    </w:p>
    <w:tbl>
      <w:tblPr>
        <w:tblStyle w:val="TableGrid"/>
        <w:tblW w:w="0" w:type="auto"/>
        <w:tblLook w:val="04A0" w:firstRow="1" w:lastRow="0" w:firstColumn="1" w:lastColumn="0" w:noHBand="0" w:noVBand="1"/>
      </w:tblPr>
      <w:tblGrid>
        <w:gridCol w:w="708"/>
        <w:gridCol w:w="2406"/>
        <w:gridCol w:w="2553"/>
        <w:gridCol w:w="3395"/>
      </w:tblGrid>
      <w:tr w:rsidR="009A17C5" w:rsidRPr="00D13D94" w14:paraId="4F49180A" w14:textId="77777777" w:rsidTr="00F94B71">
        <w:tc>
          <w:tcPr>
            <w:tcW w:w="708" w:type="dxa"/>
            <w:vAlign w:val="center"/>
          </w:tcPr>
          <w:p w14:paraId="767BA332" w14:textId="77777777" w:rsidR="009A17C5" w:rsidRPr="00D13D94" w:rsidRDefault="009A17C5" w:rsidP="00F94B71">
            <w:pPr>
              <w:spacing w:line="360" w:lineRule="auto"/>
              <w:rPr>
                <w:b/>
                <w:bCs/>
                <w:sz w:val="26"/>
                <w:szCs w:val="26"/>
                <w:lang w:val="en-GB"/>
              </w:rPr>
            </w:pPr>
            <w:r w:rsidRPr="00D13D94">
              <w:rPr>
                <w:b/>
                <w:bCs/>
                <w:sz w:val="26"/>
                <w:szCs w:val="26"/>
                <w:lang w:val="en-GB"/>
              </w:rPr>
              <w:t>STT</w:t>
            </w:r>
          </w:p>
        </w:tc>
        <w:tc>
          <w:tcPr>
            <w:tcW w:w="2406" w:type="dxa"/>
            <w:vAlign w:val="center"/>
          </w:tcPr>
          <w:p w14:paraId="0030B8D1" w14:textId="77777777" w:rsidR="009A17C5" w:rsidRPr="00D13D94" w:rsidRDefault="009A17C5" w:rsidP="00F94B71">
            <w:pPr>
              <w:spacing w:line="360" w:lineRule="auto"/>
              <w:rPr>
                <w:b/>
                <w:bCs/>
                <w:sz w:val="26"/>
                <w:szCs w:val="26"/>
                <w:lang w:val="en-GB"/>
              </w:rPr>
            </w:pPr>
            <w:r w:rsidRPr="00D13D94">
              <w:rPr>
                <w:b/>
                <w:bCs/>
                <w:sz w:val="26"/>
                <w:szCs w:val="26"/>
                <w:lang w:val="en-GB"/>
              </w:rPr>
              <w:t>Tên thuộc tính</w:t>
            </w:r>
          </w:p>
        </w:tc>
        <w:tc>
          <w:tcPr>
            <w:tcW w:w="2553" w:type="dxa"/>
            <w:vAlign w:val="center"/>
          </w:tcPr>
          <w:p w14:paraId="682EE2F2" w14:textId="77777777" w:rsidR="009A17C5" w:rsidRPr="00D13D94" w:rsidRDefault="009A17C5" w:rsidP="00F94B71">
            <w:pPr>
              <w:spacing w:line="360" w:lineRule="auto"/>
              <w:rPr>
                <w:b/>
                <w:bCs/>
                <w:sz w:val="26"/>
                <w:szCs w:val="26"/>
                <w:lang w:val="en-GB"/>
              </w:rPr>
            </w:pPr>
            <w:r w:rsidRPr="00D13D94">
              <w:rPr>
                <w:b/>
                <w:bCs/>
                <w:sz w:val="26"/>
                <w:szCs w:val="26"/>
                <w:lang w:val="en-GB"/>
              </w:rPr>
              <w:t>Kiểu dữ liệu</w:t>
            </w:r>
          </w:p>
        </w:tc>
        <w:tc>
          <w:tcPr>
            <w:tcW w:w="3395" w:type="dxa"/>
            <w:vAlign w:val="center"/>
          </w:tcPr>
          <w:p w14:paraId="69C54085" w14:textId="77777777" w:rsidR="009A17C5" w:rsidRPr="00D13D94" w:rsidRDefault="009A17C5" w:rsidP="00F94B71">
            <w:pPr>
              <w:spacing w:line="360" w:lineRule="auto"/>
              <w:rPr>
                <w:b/>
                <w:bCs/>
                <w:sz w:val="26"/>
                <w:szCs w:val="26"/>
                <w:lang w:val="en-GB"/>
              </w:rPr>
            </w:pPr>
            <w:r w:rsidRPr="00D13D94">
              <w:rPr>
                <w:b/>
                <w:bCs/>
                <w:sz w:val="26"/>
                <w:szCs w:val="26"/>
                <w:lang w:val="en-GB"/>
              </w:rPr>
              <w:t>Ý nghĩa</w:t>
            </w:r>
          </w:p>
        </w:tc>
      </w:tr>
      <w:tr w:rsidR="009A17C5" w:rsidRPr="00D13D94" w14:paraId="0DD54A34" w14:textId="77777777" w:rsidTr="00F94B71">
        <w:tc>
          <w:tcPr>
            <w:tcW w:w="708" w:type="dxa"/>
          </w:tcPr>
          <w:p w14:paraId="422C1CC9" w14:textId="77777777" w:rsidR="009A17C5" w:rsidRPr="00D13D94" w:rsidRDefault="009A17C5" w:rsidP="00F94B71">
            <w:pPr>
              <w:spacing w:line="360" w:lineRule="auto"/>
              <w:rPr>
                <w:sz w:val="26"/>
                <w:szCs w:val="26"/>
                <w:lang w:val="en-GB"/>
              </w:rPr>
            </w:pPr>
            <w:r w:rsidRPr="00D13D94">
              <w:rPr>
                <w:color w:val="000000"/>
                <w:sz w:val="26"/>
                <w:szCs w:val="26"/>
              </w:rPr>
              <w:t>1</w:t>
            </w:r>
          </w:p>
        </w:tc>
        <w:tc>
          <w:tcPr>
            <w:tcW w:w="2406" w:type="dxa"/>
          </w:tcPr>
          <w:p w14:paraId="31592D1A" w14:textId="77777777" w:rsidR="009A17C5" w:rsidRPr="00D13D94" w:rsidRDefault="009A17C5" w:rsidP="00F94B71">
            <w:pPr>
              <w:spacing w:line="360" w:lineRule="auto"/>
              <w:rPr>
                <w:sz w:val="26"/>
                <w:szCs w:val="26"/>
                <w:lang w:val="en-GB"/>
              </w:rPr>
            </w:pPr>
            <w:r w:rsidRPr="00D13D94">
              <w:rPr>
                <w:color w:val="000000"/>
                <w:sz w:val="26"/>
                <w:szCs w:val="26"/>
              </w:rPr>
              <w:t>_id</w:t>
            </w:r>
          </w:p>
        </w:tc>
        <w:tc>
          <w:tcPr>
            <w:tcW w:w="2553" w:type="dxa"/>
          </w:tcPr>
          <w:p w14:paraId="45240F5E" w14:textId="77777777" w:rsidR="009A17C5" w:rsidRPr="00D13D94" w:rsidRDefault="009A17C5" w:rsidP="00F94B71">
            <w:pPr>
              <w:spacing w:line="360" w:lineRule="auto"/>
              <w:rPr>
                <w:sz w:val="26"/>
                <w:szCs w:val="26"/>
                <w:lang w:val="en-GB"/>
              </w:rPr>
            </w:pPr>
            <w:r w:rsidRPr="00D13D94">
              <w:rPr>
                <w:color w:val="000000"/>
                <w:sz w:val="26"/>
                <w:szCs w:val="26"/>
              </w:rPr>
              <w:t>ObjectId</w:t>
            </w:r>
          </w:p>
        </w:tc>
        <w:tc>
          <w:tcPr>
            <w:tcW w:w="3395" w:type="dxa"/>
          </w:tcPr>
          <w:p w14:paraId="136E6996" w14:textId="77777777" w:rsidR="009A17C5" w:rsidRPr="00D13D94" w:rsidRDefault="009A17C5" w:rsidP="00F94B71">
            <w:pPr>
              <w:spacing w:line="360" w:lineRule="auto"/>
              <w:rPr>
                <w:sz w:val="26"/>
                <w:szCs w:val="26"/>
                <w:lang w:val="en-GB"/>
              </w:rPr>
            </w:pPr>
            <w:r w:rsidRPr="00D13D94">
              <w:rPr>
                <w:color w:val="000000"/>
                <w:sz w:val="26"/>
                <w:szCs w:val="26"/>
              </w:rPr>
              <w:t>Định danh duy nhất của tài liệu.</w:t>
            </w:r>
          </w:p>
        </w:tc>
      </w:tr>
      <w:tr w:rsidR="009A17C5" w:rsidRPr="00D13D94" w14:paraId="1A9B508C" w14:textId="77777777" w:rsidTr="00F94B71">
        <w:tc>
          <w:tcPr>
            <w:tcW w:w="708" w:type="dxa"/>
          </w:tcPr>
          <w:p w14:paraId="4A8C74E5" w14:textId="77777777" w:rsidR="009A17C5" w:rsidRPr="00D13D94" w:rsidRDefault="009A17C5" w:rsidP="00F94B71">
            <w:pPr>
              <w:spacing w:line="360" w:lineRule="auto"/>
              <w:rPr>
                <w:sz w:val="26"/>
                <w:szCs w:val="26"/>
                <w:lang w:val="en-GB"/>
              </w:rPr>
            </w:pPr>
            <w:r w:rsidRPr="00D13D94">
              <w:rPr>
                <w:color w:val="000000"/>
                <w:sz w:val="26"/>
                <w:szCs w:val="26"/>
              </w:rPr>
              <w:t>2</w:t>
            </w:r>
          </w:p>
        </w:tc>
        <w:tc>
          <w:tcPr>
            <w:tcW w:w="2406" w:type="dxa"/>
          </w:tcPr>
          <w:p w14:paraId="096D6463" w14:textId="77777777" w:rsidR="009A17C5" w:rsidRPr="00D13D94" w:rsidRDefault="009A17C5" w:rsidP="00F94B71">
            <w:pPr>
              <w:spacing w:line="360" w:lineRule="auto"/>
              <w:rPr>
                <w:sz w:val="26"/>
                <w:szCs w:val="26"/>
                <w:lang w:val="en-GB"/>
              </w:rPr>
            </w:pPr>
            <w:r w:rsidRPr="00D13D94">
              <w:rPr>
                <w:color w:val="000000"/>
                <w:sz w:val="26"/>
                <w:szCs w:val="26"/>
              </w:rPr>
              <w:t>list_name</w:t>
            </w:r>
          </w:p>
        </w:tc>
        <w:tc>
          <w:tcPr>
            <w:tcW w:w="2553" w:type="dxa"/>
          </w:tcPr>
          <w:p w14:paraId="44B0F2B8" w14:textId="77777777" w:rsidR="009A17C5" w:rsidRPr="00D13D94" w:rsidRDefault="009A17C5" w:rsidP="00F94B71">
            <w:pPr>
              <w:spacing w:line="360" w:lineRule="auto"/>
              <w:rPr>
                <w:sz w:val="26"/>
                <w:szCs w:val="26"/>
                <w:lang w:val="en-GB"/>
              </w:rPr>
            </w:pPr>
            <w:r w:rsidRPr="00D13D94">
              <w:rPr>
                <w:color w:val="000000"/>
                <w:sz w:val="26"/>
                <w:szCs w:val="26"/>
              </w:rPr>
              <w:t>String</w:t>
            </w:r>
          </w:p>
        </w:tc>
        <w:tc>
          <w:tcPr>
            <w:tcW w:w="3395" w:type="dxa"/>
          </w:tcPr>
          <w:p w14:paraId="535C64FE" w14:textId="77777777" w:rsidR="009A17C5" w:rsidRPr="00D13D94" w:rsidRDefault="009A17C5" w:rsidP="00F94B71">
            <w:pPr>
              <w:spacing w:line="360" w:lineRule="auto"/>
              <w:rPr>
                <w:sz w:val="26"/>
                <w:szCs w:val="26"/>
                <w:lang w:val="en-GB"/>
              </w:rPr>
            </w:pPr>
            <w:r w:rsidRPr="00D13D94">
              <w:rPr>
                <w:color w:val="000000"/>
                <w:sz w:val="26"/>
                <w:szCs w:val="26"/>
              </w:rPr>
              <w:t>Tên của danh sách, yêu cầu (required).</w:t>
            </w:r>
          </w:p>
        </w:tc>
      </w:tr>
      <w:tr w:rsidR="009A17C5" w:rsidRPr="00D13D94" w14:paraId="27AC0CD7" w14:textId="77777777" w:rsidTr="00F94B71">
        <w:tc>
          <w:tcPr>
            <w:tcW w:w="708" w:type="dxa"/>
          </w:tcPr>
          <w:p w14:paraId="536DD064" w14:textId="77777777" w:rsidR="009A17C5" w:rsidRPr="00D13D94" w:rsidRDefault="009A17C5" w:rsidP="00F94B71">
            <w:pPr>
              <w:spacing w:line="360" w:lineRule="auto"/>
              <w:rPr>
                <w:sz w:val="26"/>
                <w:szCs w:val="26"/>
                <w:lang w:val="en-GB"/>
              </w:rPr>
            </w:pPr>
            <w:r w:rsidRPr="00D13D94">
              <w:rPr>
                <w:color w:val="000000"/>
                <w:sz w:val="26"/>
                <w:szCs w:val="26"/>
              </w:rPr>
              <w:t>3</w:t>
            </w:r>
          </w:p>
        </w:tc>
        <w:tc>
          <w:tcPr>
            <w:tcW w:w="2406" w:type="dxa"/>
          </w:tcPr>
          <w:p w14:paraId="36E07BBF" w14:textId="77777777" w:rsidR="009A17C5" w:rsidRPr="00D13D94" w:rsidRDefault="009A17C5" w:rsidP="00F94B71">
            <w:pPr>
              <w:spacing w:line="360" w:lineRule="auto"/>
              <w:rPr>
                <w:sz w:val="26"/>
                <w:szCs w:val="26"/>
                <w:lang w:val="en-GB"/>
              </w:rPr>
            </w:pPr>
            <w:r w:rsidRPr="00D13D94">
              <w:rPr>
                <w:color w:val="000000"/>
                <w:sz w:val="26"/>
                <w:szCs w:val="26"/>
              </w:rPr>
              <w:t>project_id</w:t>
            </w:r>
          </w:p>
        </w:tc>
        <w:tc>
          <w:tcPr>
            <w:tcW w:w="2553" w:type="dxa"/>
          </w:tcPr>
          <w:p w14:paraId="5CF82C0C" w14:textId="77777777" w:rsidR="009A17C5" w:rsidRPr="00D13D94" w:rsidRDefault="009A17C5" w:rsidP="00F94B71">
            <w:pPr>
              <w:spacing w:line="360" w:lineRule="auto"/>
              <w:rPr>
                <w:sz w:val="26"/>
                <w:szCs w:val="26"/>
                <w:lang w:val="en-GB"/>
              </w:rPr>
            </w:pPr>
            <w:r w:rsidRPr="00D13D94">
              <w:rPr>
                <w:color w:val="000000"/>
                <w:sz w:val="26"/>
                <w:szCs w:val="26"/>
              </w:rPr>
              <w:t>ObjectId</w:t>
            </w:r>
          </w:p>
        </w:tc>
        <w:tc>
          <w:tcPr>
            <w:tcW w:w="3395" w:type="dxa"/>
          </w:tcPr>
          <w:p w14:paraId="37BEA426" w14:textId="77777777" w:rsidR="009A17C5" w:rsidRPr="00D13D94" w:rsidRDefault="009A17C5" w:rsidP="00F94B71">
            <w:pPr>
              <w:spacing w:line="360" w:lineRule="auto"/>
              <w:rPr>
                <w:sz w:val="26"/>
                <w:szCs w:val="26"/>
                <w:lang w:val="en-GB"/>
              </w:rPr>
            </w:pPr>
            <w:r w:rsidRPr="00D13D94">
              <w:rPr>
                <w:color w:val="000000"/>
                <w:sz w:val="26"/>
                <w:szCs w:val="26"/>
              </w:rPr>
              <w:t>Tham chiếu đến Project, định danh của dự án mà danh sách này thuộc về (required).</w:t>
            </w:r>
          </w:p>
        </w:tc>
      </w:tr>
      <w:tr w:rsidR="009A17C5" w:rsidRPr="00D13D94" w14:paraId="69D4D33D" w14:textId="77777777" w:rsidTr="00F94B71">
        <w:tc>
          <w:tcPr>
            <w:tcW w:w="708" w:type="dxa"/>
          </w:tcPr>
          <w:p w14:paraId="0E754F14" w14:textId="77777777" w:rsidR="009A17C5" w:rsidRPr="00D13D94" w:rsidRDefault="009A17C5" w:rsidP="00F94B71">
            <w:pPr>
              <w:spacing w:line="360" w:lineRule="auto"/>
              <w:rPr>
                <w:sz w:val="26"/>
                <w:szCs w:val="26"/>
                <w:lang w:val="en-GB"/>
              </w:rPr>
            </w:pPr>
            <w:r w:rsidRPr="00D13D94">
              <w:rPr>
                <w:color w:val="000000"/>
                <w:sz w:val="26"/>
                <w:szCs w:val="26"/>
              </w:rPr>
              <w:t>4</w:t>
            </w:r>
          </w:p>
        </w:tc>
        <w:tc>
          <w:tcPr>
            <w:tcW w:w="2406" w:type="dxa"/>
          </w:tcPr>
          <w:p w14:paraId="456763DE" w14:textId="77777777" w:rsidR="009A17C5" w:rsidRPr="00D13D94" w:rsidRDefault="009A17C5" w:rsidP="00F94B71">
            <w:pPr>
              <w:spacing w:line="360" w:lineRule="auto"/>
              <w:rPr>
                <w:sz w:val="26"/>
                <w:szCs w:val="26"/>
                <w:lang w:val="en-GB"/>
              </w:rPr>
            </w:pPr>
            <w:r w:rsidRPr="00D13D94">
              <w:rPr>
                <w:color w:val="000000"/>
                <w:sz w:val="26"/>
                <w:szCs w:val="26"/>
              </w:rPr>
              <w:t>task_id</w:t>
            </w:r>
          </w:p>
        </w:tc>
        <w:tc>
          <w:tcPr>
            <w:tcW w:w="2553" w:type="dxa"/>
          </w:tcPr>
          <w:p w14:paraId="2A6F1EEE" w14:textId="77777777" w:rsidR="009A17C5" w:rsidRPr="00D13D94" w:rsidRDefault="009A17C5" w:rsidP="00F94B71">
            <w:pPr>
              <w:spacing w:line="360" w:lineRule="auto"/>
              <w:rPr>
                <w:sz w:val="26"/>
                <w:szCs w:val="26"/>
                <w:lang w:val="en-GB"/>
              </w:rPr>
            </w:pPr>
            <w:r w:rsidRPr="00D13D94">
              <w:rPr>
                <w:color w:val="000000"/>
                <w:sz w:val="26"/>
                <w:szCs w:val="26"/>
              </w:rPr>
              <w:t>Array[ObjectId]</w:t>
            </w:r>
          </w:p>
        </w:tc>
        <w:tc>
          <w:tcPr>
            <w:tcW w:w="3395" w:type="dxa"/>
          </w:tcPr>
          <w:p w14:paraId="04025DCA" w14:textId="77777777" w:rsidR="009A17C5" w:rsidRPr="00D13D94" w:rsidRDefault="009A17C5" w:rsidP="00F94B71">
            <w:pPr>
              <w:spacing w:line="360" w:lineRule="auto"/>
              <w:rPr>
                <w:sz w:val="26"/>
                <w:szCs w:val="26"/>
                <w:lang w:val="en-GB"/>
              </w:rPr>
            </w:pPr>
            <w:r w:rsidRPr="00D13D94">
              <w:rPr>
                <w:color w:val="000000"/>
                <w:sz w:val="26"/>
                <w:szCs w:val="26"/>
              </w:rPr>
              <w:t>Danh sách các Task thuộc danh sách này, mỗi phần tử là tham chiếu đến Task. Mặc định là mảng rỗng.</w:t>
            </w:r>
          </w:p>
        </w:tc>
      </w:tr>
      <w:tr w:rsidR="009A17C5" w:rsidRPr="00D13D94" w14:paraId="51E59FF8" w14:textId="77777777" w:rsidTr="00F94B71">
        <w:tc>
          <w:tcPr>
            <w:tcW w:w="708" w:type="dxa"/>
          </w:tcPr>
          <w:p w14:paraId="24B8C898" w14:textId="77777777" w:rsidR="009A17C5" w:rsidRPr="00D13D94" w:rsidRDefault="009A17C5" w:rsidP="00F94B71">
            <w:pPr>
              <w:spacing w:line="360" w:lineRule="auto"/>
              <w:rPr>
                <w:sz w:val="26"/>
                <w:szCs w:val="26"/>
                <w:lang w:val="en-GB"/>
              </w:rPr>
            </w:pPr>
            <w:r w:rsidRPr="00D13D94">
              <w:rPr>
                <w:color w:val="000000"/>
                <w:sz w:val="26"/>
                <w:szCs w:val="26"/>
              </w:rPr>
              <w:t>5</w:t>
            </w:r>
          </w:p>
        </w:tc>
        <w:tc>
          <w:tcPr>
            <w:tcW w:w="2406" w:type="dxa"/>
          </w:tcPr>
          <w:p w14:paraId="5FF4253E" w14:textId="77777777" w:rsidR="009A17C5" w:rsidRPr="00D13D94" w:rsidRDefault="009A17C5" w:rsidP="00F94B71">
            <w:pPr>
              <w:spacing w:line="360" w:lineRule="auto"/>
              <w:rPr>
                <w:sz w:val="26"/>
                <w:szCs w:val="26"/>
                <w:lang w:val="en-GB"/>
              </w:rPr>
            </w:pPr>
            <w:r w:rsidRPr="00D13D94">
              <w:rPr>
                <w:color w:val="000000"/>
                <w:sz w:val="26"/>
                <w:szCs w:val="26"/>
              </w:rPr>
              <w:t>created_by_id</w:t>
            </w:r>
          </w:p>
        </w:tc>
        <w:tc>
          <w:tcPr>
            <w:tcW w:w="2553" w:type="dxa"/>
          </w:tcPr>
          <w:p w14:paraId="344593F1" w14:textId="77777777" w:rsidR="009A17C5" w:rsidRPr="00D13D94" w:rsidRDefault="009A17C5" w:rsidP="00F94B71">
            <w:pPr>
              <w:spacing w:line="360" w:lineRule="auto"/>
              <w:rPr>
                <w:sz w:val="26"/>
                <w:szCs w:val="26"/>
                <w:lang w:val="en-GB"/>
              </w:rPr>
            </w:pPr>
            <w:r w:rsidRPr="00D13D94">
              <w:rPr>
                <w:color w:val="000000"/>
                <w:sz w:val="26"/>
                <w:szCs w:val="26"/>
              </w:rPr>
              <w:t>ObjectId</w:t>
            </w:r>
          </w:p>
        </w:tc>
        <w:tc>
          <w:tcPr>
            <w:tcW w:w="3395" w:type="dxa"/>
          </w:tcPr>
          <w:p w14:paraId="6C4944E9" w14:textId="77777777" w:rsidR="009A17C5" w:rsidRPr="00D13D94" w:rsidRDefault="009A17C5" w:rsidP="00F94B71">
            <w:pPr>
              <w:spacing w:line="360" w:lineRule="auto"/>
              <w:rPr>
                <w:sz w:val="26"/>
                <w:szCs w:val="26"/>
                <w:lang w:val="en-GB"/>
              </w:rPr>
            </w:pPr>
            <w:r w:rsidRPr="00D13D94">
              <w:rPr>
                <w:color w:val="000000"/>
                <w:sz w:val="26"/>
                <w:szCs w:val="26"/>
              </w:rPr>
              <w:t>Tham chiếu đến User, định danh của người tạo danh sách này (required).</w:t>
            </w:r>
          </w:p>
        </w:tc>
      </w:tr>
      <w:tr w:rsidR="009A17C5" w:rsidRPr="00D13D94" w14:paraId="07E1CE2B" w14:textId="77777777" w:rsidTr="00F94B71">
        <w:tc>
          <w:tcPr>
            <w:tcW w:w="708" w:type="dxa"/>
          </w:tcPr>
          <w:p w14:paraId="7136DAB6" w14:textId="77777777" w:rsidR="009A17C5" w:rsidRPr="00D13D94" w:rsidRDefault="009A17C5" w:rsidP="00F94B71">
            <w:pPr>
              <w:spacing w:line="360" w:lineRule="auto"/>
              <w:rPr>
                <w:sz w:val="26"/>
                <w:szCs w:val="26"/>
                <w:lang w:val="en-GB"/>
              </w:rPr>
            </w:pPr>
            <w:r w:rsidRPr="00D13D94">
              <w:rPr>
                <w:color w:val="000000"/>
                <w:sz w:val="26"/>
                <w:szCs w:val="26"/>
              </w:rPr>
              <w:lastRenderedPageBreak/>
              <w:t>6</w:t>
            </w:r>
          </w:p>
        </w:tc>
        <w:tc>
          <w:tcPr>
            <w:tcW w:w="2406" w:type="dxa"/>
          </w:tcPr>
          <w:p w14:paraId="60716E5A" w14:textId="77777777" w:rsidR="009A17C5" w:rsidRPr="00D13D94" w:rsidRDefault="009A17C5" w:rsidP="00F94B71">
            <w:pPr>
              <w:spacing w:line="360" w:lineRule="auto"/>
              <w:rPr>
                <w:sz w:val="26"/>
                <w:szCs w:val="26"/>
                <w:lang w:val="en-GB"/>
              </w:rPr>
            </w:pPr>
            <w:r w:rsidRPr="00D13D94">
              <w:rPr>
                <w:color w:val="000000"/>
                <w:sz w:val="26"/>
                <w:szCs w:val="26"/>
              </w:rPr>
              <w:t>is_active</w:t>
            </w:r>
          </w:p>
        </w:tc>
        <w:tc>
          <w:tcPr>
            <w:tcW w:w="2553" w:type="dxa"/>
          </w:tcPr>
          <w:p w14:paraId="7AA364CF" w14:textId="77777777" w:rsidR="009A17C5" w:rsidRPr="00D13D94" w:rsidRDefault="009A17C5" w:rsidP="00F94B71">
            <w:pPr>
              <w:spacing w:line="360" w:lineRule="auto"/>
              <w:rPr>
                <w:sz w:val="26"/>
                <w:szCs w:val="26"/>
                <w:lang w:val="en-GB"/>
              </w:rPr>
            </w:pPr>
            <w:r w:rsidRPr="00D13D94">
              <w:rPr>
                <w:color w:val="000000"/>
                <w:sz w:val="26"/>
                <w:szCs w:val="26"/>
              </w:rPr>
              <w:t>Boolean</w:t>
            </w:r>
          </w:p>
        </w:tc>
        <w:tc>
          <w:tcPr>
            <w:tcW w:w="3395" w:type="dxa"/>
          </w:tcPr>
          <w:p w14:paraId="695F4B8A" w14:textId="77777777" w:rsidR="009A17C5" w:rsidRPr="00D13D94" w:rsidRDefault="009A17C5" w:rsidP="00F94B71">
            <w:pPr>
              <w:spacing w:line="360" w:lineRule="auto"/>
              <w:rPr>
                <w:sz w:val="26"/>
                <w:szCs w:val="26"/>
                <w:lang w:val="en-GB"/>
              </w:rPr>
            </w:pPr>
            <w:r w:rsidRPr="00D13D94">
              <w:rPr>
                <w:color w:val="000000"/>
                <w:sz w:val="26"/>
                <w:szCs w:val="26"/>
              </w:rPr>
              <w:t>Trạng thái hoạt động của danh sách, mặc định là true.</w:t>
            </w:r>
          </w:p>
        </w:tc>
      </w:tr>
      <w:tr w:rsidR="009A17C5" w:rsidRPr="00D13D94" w14:paraId="025D8670" w14:textId="77777777" w:rsidTr="00F94B71">
        <w:tc>
          <w:tcPr>
            <w:tcW w:w="708" w:type="dxa"/>
          </w:tcPr>
          <w:p w14:paraId="7CAF03B6" w14:textId="77777777" w:rsidR="009A17C5" w:rsidRPr="00D13D94" w:rsidRDefault="009A17C5" w:rsidP="00F94B71">
            <w:pPr>
              <w:spacing w:line="360" w:lineRule="auto"/>
              <w:rPr>
                <w:sz w:val="26"/>
                <w:szCs w:val="26"/>
                <w:lang w:val="en-GB"/>
              </w:rPr>
            </w:pPr>
            <w:r w:rsidRPr="00D13D94">
              <w:rPr>
                <w:color w:val="000000"/>
                <w:sz w:val="26"/>
                <w:szCs w:val="26"/>
              </w:rPr>
              <w:t>7</w:t>
            </w:r>
          </w:p>
        </w:tc>
        <w:tc>
          <w:tcPr>
            <w:tcW w:w="2406" w:type="dxa"/>
          </w:tcPr>
          <w:p w14:paraId="612E50E1" w14:textId="77777777" w:rsidR="009A17C5" w:rsidRPr="00D13D94" w:rsidRDefault="009A17C5" w:rsidP="00F94B71">
            <w:pPr>
              <w:spacing w:line="360" w:lineRule="auto"/>
              <w:rPr>
                <w:sz w:val="26"/>
                <w:szCs w:val="26"/>
                <w:lang w:val="en-GB"/>
              </w:rPr>
            </w:pPr>
            <w:r w:rsidRPr="00D13D94">
              <w:rPr>
                <w:color w:val="000000"/>
                <w:sz w:val="26"/>
                <w:szCs w:val="26"/>
              </w:rPr>
              <w:t>audit_log_id</w:t>
            </w:r>
          </w:p>
        </w:tc>
        <w:tc>
          <w:tcPr>
            <w:tcW w:w="2553" w:type="dxa"/>
          </w:tcPr>
          <w:p w14:paraId="48E1BA01" w14:textId="77777777" w:rsidR="009A17C5" w:rsidRPr="00D13D94" w:rsidRDefault="009A17C5" w:rsidP="00F94B71">
            <w:pPr>
              <w:spacing w:line="360" w:lineRule="auto"/>
              <w:rPr>
                <w:sz w:val="26"/>
                <w:szCs w:val="26"/>
                <w:lang w:val="en-GB"/>
              </w:rPr>
            </w:pPr>
            <w:r w:rsidRPr="00D13D94">
              <w:rPr>
                <w:color w:val="000000"/>
                <w:sz w:val="26"/>
                <w:szCs w:val="26"/>
              </w:rPr>
              <w:t>Array[ObjectId]</w:t>
            </w:r>
          </w:p>
        </w:tc>
        <w:tc>
          <w:tcPr>
            <w:tcW w:w="3395" w:type="dxa"/>
          </w:tcPr>
          <w:p w14:paraId="16A99248" w14:textId="77777777" w:rsidR="009A17C5" w:rsidRPr="00D13D94" w:rsidRDefault="009A17C5" w:rsidP="00F94B71">
            <w:pPr>
              <w:spacing w:line="360" w:lineRule="auto"/>
              <w:rPr>
                <w:sz w:val="26"/>
                <w:szCs w:val="26"/>
                <w:lang w:val="en-GB"/>
              </w:rPr>
            </w:pPr>
            <w:r w:rsidRPr="00D13D94">
              <w:rPr>
                <w:color w:val="000000"/>
                <w:sz w:val="26"/>
                <w:szCs w:val="26"/>
              </w:rPr>
              <w:t>Danh sách các nhật ký kiểm tra, mỗi phần tử tham chiếu đến AuditLog.</w:t>
            </w:r>
          </w:p>
        </w:tc>
      </w:tr>
      <w:tr w:rsidR="009A17C5" w:rsidRPr="00D13D94" w14:paraId="47B64BE9" w14:textId="77777777" w:rsidTr="00F94B71">
        <w:tc>
          <w:tcPr>
            <w:tcW w:w="708" w:type="dxa"/>
          </w:tcPr>
          <w:p w14:paraId="58FB2597" w14:textId="77777777" w:rsidR="009A17C5" w:rsidRPr="00D13D94" w:rsidRDefault="009A17C5" w:rsidP="00F94B71">
            <w:pPr>
              <w:spacing w:line="360" w:lineRule="auto"/>
              <w:rPr>
                <w:sz w:val="26"/>
                <w:szCs w:val="26"/>
                <w:lang w:val="en-GB"/>
              </w:rPr>
            </w:pPr>
            <w:r w:rsidRPr="00D13D94">
              <w:rPr>
                <w:color w:val="000000"/>
                <w:sz w:val="26"/>
                <w:szCs w:val="26"/>
              </w:rPr>
              <w:t>8</w:t>
            </w:r>
          </w:p>
        </w:tc>
        <w:tc>
          <w:tcPr>
            <w:tcW w:w="2406" w:type="dxa"/>
          </w:tcPr>
          <w:p w14:paraId="35DE06D2" w14:textId="77777777" w:rsidR="009A17C5" w:rsidRPr="00D13D94" w:rsidRDefault="009A17C5" w:rsidP="00F94B71">
            <w:pPr>
              <w:spacing w:line="360" w:lineRule="auto"/>
              <w:rPr>
                <w:sz w:val="26"/>
                <w:szCs w:val="26"/>
                <w:lang w:val="en-GB"/>
              </w:rPr>
            </w:pPr>
            <w:r w:rsidRPr="00D13D94">
              <w:rPr>
                <w:color w:val="000000"/>
                <w:sz w:val="26"/>
                <w:szCs w:val="26"/>
              </w:rPr>
              <w:t>createdAt</w:t>
            </w:r>
          </w:p>
        </w:tc>
        <w:tc>
          <w:tcPr>
            <w:tcW w:w="2553" w:type="dxa"/>
          </w:tcPr>
          <w:p w14:paraId="21B88586" w14:textId="77777777" w:rsidR="009A17C5" w:rsidRPr="00D13D94" w:rsidRDefault="009A17C5" w:rsidP="00F94B71">
            <w:pPr>
              <w:spacing w:line="360" w:lineRule="auto"/>
              <w:rPr>
                <w:sz w:val="26"/>
                <w:szCs w:val="26"/>
                <w:lang w:val="en-GB"/>
              </w:rPr>
            </w:pPr>
            <w:r w:rsidRPr="00D13D94">
              <w:rPr>
                <w:color w:val="000000"/>
                <w:sz w:val="26"/>
                <w:szCs w:val="26"/>
              </w:rPr>
              <w:t>Date</w:t>
            </w:r>
          </w:p>
        </w:tc>
        <w:tc>
          <w:tcPr>
            <w:tcW w:w="3395" w:type="dxa"/>
          </w:tcPr>
          <w:p w14:paraId="3EE73A59" w14:textId="77777777" w:rsidR="009A17C5" w:rsidRPr="00D13D94" w:rsidRDefault="009A17C5" w:rsidP="00F94B71">
            <w:pPr>
              <w:spacing w:line="360" w:lineRule="auto"/>
              <w:rPr>
                <w:sz w:val="26"/>
                <w:szCs w:val="26"/>
                <w:lang w:val="en-GB"/>
              </w:rPr>
            </w:pPr>
            <w:r w:rsidRPr="00D13D94">
              <w:rPr>
                <w:color w:val="000000"/>
                <w:sz w:val="26"/>
                <w:szCs w:val="26"/>
              </w:rPr>
              <w:t>Thời điểm tạo danh sách, tự động thêm nhờ timestamps.</w:t>
            </w:r>
          </w:p>
        </w:tc>
      </w:tr>
      <w:tr w:rsidR="009A17C5" w:rsidRPr="00D13D94" w14:paraId="038B4152" w14:textId="77777777" w:rsidTr="00F94B71">
        <w:tc>
          <w:tcPr>
            <w:tcW w:w="708" w:type="dxa"/>
          </w:tcPr>
          <w:p w14:paraId="378B12D8" w14:textId="77777777" w:rsidR="009A17C5" w:rsidRPr="00D13D94" w:rsidRDefault="009A17C5" w:rsidP="00F94B71">
            <w:pPr>
              <w:spacing w:line="360" w:lineRule="auto"/>
              <w:rPr>
                <w:sz w:val="26"/>
                <w:szCs w:val="26"/>
                <w:lang w:val="en-GB"/>
              </w:rPr>
            </w:pPr>
            <w:r w:rsidRPr="00D13D94">
              <w:rPr>
                <w:color w:val="000000"/>
                <w:sz w:val="26"/>
                <w:szCs w:val="26"/>
              </w:rPr>
              <w:t>9</w:t>
            </w:r>
          </w:p>
        </w:tc>
        <w:tc>
          <w:tcPr>
            <w:tcW w:w="2406" w:type="dxa"/>
          </w:tcPr>
          <w:p w14:paraId="6D5EC334" w14:textId="77777777" w:rsidR="009A17C5" w:rsidRPr="00D13D94" w:rsidRDefault="009A17C5" w:rsidP="00F94B71">
            <w:pPr>
              <w:spacing w:line="360" w:lineRule="auto"/>
              <w:rPr>
                <w:sz w:val="26"/>
                <w:szCs w:val="26"/>
                <w:lang w:val="en-GB"/>
              </w:rPr>
            </w:pPr>
            <w:r w:rsidRPr="00D13D94">
              <w:rPr>
                <w:rFonts w:eastAsia="Arial Unicode MS"/>
                <w:color w:val="000000"/>
                <w:sz w:val="26"/>
                <w:szCs w:val="26"/>
              </w:rPr>
              <w:t>updatedAt</w:t>
            </w:r>
          </w:p>
        </w:tc>
        <w:tc>
          <w:tcPr>
            <w:tcW w:w="2553" w:type="dxa"/>
          </w:tcPr>
          <w:p w14:paraId="6773A0D1" w14:textId="77777777" w:rsidR="009A17C5" w:rsidRPr="00D13D94" w:rsidRDefault="009A17C5" w:rsidP="00F94B71">
            <w:pPr>
              <w:spacing w:line="360" w:lineRule="auto"/>
              <w:rPr>
                <w:sz w:val="26"/>
                <w:szCs w:val="26"/>
                <w:lang w:val="en-GB"/>
              </w:rPr>
            </w:pPr>
            <w:r w:rsidRPr="00D13D94">
              <w:rPr>
                <w:color w:val="000000"/>
                <w:sz w:val="26"/>
                <w:szCs w:val="26"/>
              </w:rPr>
              <w:t>Date</w:t>
            </w:r>
          </w:p>
        </w:tc>
        <w:tc>
          <w:tcPr>
            <w:tcW w:w="3395" w:type="dxa"/>
          </w:tcPr>
          <w:p w14:paraId="59ED66BD" w14:textId="77777777" w:rsidR="009A17C5" w:rsidRPr="00D13D94" w:rsidRDefault="009A17C5" w:rsidP="00F94B71">
            <w:pPr>
              <w:spacing w:line="360" w:lineRule="auto"/>
              <w:rPr>
                <w:sz w:val="26"/>
                <w:szCs w:val="26"/>
                <w:lang w:val="en-GB"/>
              </w:rPr>
            </w:pPr>
            <w:r w:rsidRPr="00D13D94">
              <w:rPr>
                <w:color w:val="000000"/>
                <w:sz w:val="26"/>
                <w:szCs w:val="26"/>
              </w:rPr>
              <w:t>Thời điểm cập nhật danh sách, tự động thêm nhờ timestamps.</w:t>
            </w:r>
          </w:p>
        </w:tc>
      </w:tr>
    </w:tbl>
    <w:p w14:paraId="1055A668" w14:textId="77777777" w:rsidR="009A17C5" w:rsidRPr="00D13D94" w:rsidRDefault="009A17C5" w:rsidP="009A17C5">
      <w:pPr>
        <w:rPr>
          <w:rFonts w:ascii="Times New Roman" w:hAnsi="Times New Roman" w:cs="Times New Roman"/>
          <w:lang w:val="en-GB"/>
        </w:rPr>
      </w:pPr>
    </w:p>
    <w:p w14:paraId="40DD9F6D" w14:textId="3DCACE5D" w:rsidR="009A17C5" w:rsidRPr="00D13D94" w:rsidRDefault="009A17C5" w:rsidP="009A17C5">
      <w:pPr>
        <w:pStyle w:val="Caption"/>
        <w:rPr>
          <w:rFonts w:cs="Times New Roman"/>
          <w:szCs w:val="26"/>
          <w:lang w:val="en-US"/>
        </w:rPr>
      </w:pPr>
      <w:bookmarkStart w:id="327" w:name="_Toc139288134"/>
      <w:bookmarkStart w:id="328" w:name="_Toc154326531"/>
      <w:bookmarkStart w:id="329" w:name="_Toc154432057"/>
      <w:bookmarkStart w:id="330" w:name="_Toc154432744"/>
      <w:bookmarkStart w:id="331" w:name="_Toc154432879"/>
      <w:bookmarkStart w:id="332" w:name="_Toc154432967"/>
      <w:bookmarkStart w:id="333" w:name="_Toc184661891"/>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30</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327"/>
      <w:bookmarkEnd w:id="328"/>
      <w:bookmarkEnd w:id="329"/>
      <w:bookmarkEnd w:id="330"/>
      <w:bookmarkEnd w:id="331"/>
      <w:bookmarkEnd w:id="332"/>
      <w:r>
        <w:rPr>
          <w:rFonts w:cs="Times New Roman"/>
          <w:szCs w:val="26"/>
          <w:lang w:val="en-US"/>
        </w:rPr>
        <w:t>l</w:t>
      </w:r>
      <w:r w:rsidRPr="00D13D94">
        <w:rPr>
          <w:rFonts w:cs="Times New Roman"/>
          <w:szCs w:val="26"/>
          <w:lang w:val="en-US"/>
        </w:rPr>
        <w:t>abel</w:t>
      </w:r>
      <w:bookmarkEnd w:id="333"/>
    </w:p>
    <w:tbl>
      <w:tblPr>
        <w:tblStyle w:val="TableGrid"/>
        <w:tblW w:w="0" w:type="auto"/>
        <w:tblLook w:val="04A0" w:firstRow="1" w:lastRow="0" w:firstColumn="1" w:lastColumn="0" w:noHBand="0" w:noVBand="1"/>
      </w:tblPr>
      <w:tblGrid>
        <w:gridCol w:w="708"/>
        <w:gridCol w:w="2513"/>
        <w:gridCol w:w="2444"/>
        <w:gridCol w:w="3397"/>
      </w:tblGrid>
      <w:tr w:rsidR="009A17C5" w:rsidRPr="00D13D94" w14:paraId="09FED1C8" w14:textId="77777777" w:rsidTr="00F94B71">
        <w:tc>
          <w:tcPr>
            <w:tcW w:w="708" w:type="dxa"/>
          </w:tcPr>
          <w:p w14:paraId="1139E28E" w14:textId="77777777" w:rsidR="009A17C5" w:rsidRPr="00D13D94" w:rsidRDefault="009A17C5" w:rsidP="00F94B71">
            <w:pPr>
              <w:spacing w:line="360" w:lineRule="auto"/>
              <w:rPr>
                <w:b/>
                <w:bCs/>
                <w:sz w:val="26"/>
                <w:szCs w:val="26"/>
                <w:lang w:val="en-US"/>
              </w:rPr>
            </w:pPr>
            <w:r w:rsidRPr="00D13D94">
              <w:rPr>
                <w:b/>
                <w:bCs/>
                <w:sz w:val="26"/>
                <w:szCs w:val="26"/>
                <w:lang w:val="en-US"/>
              </w:rPr>
              <w:t>STT</w:t>
            </w:r>
          </w:p>
        </w:tc>
        <w:tc>
          <w:tcPr>
            <w:tcW w:w="2513" w:type="dxa"/>
          </w:tcPr>
          <w:p w14:paraId="74B51FC6"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444" w:type="dxa"/>
          </w:tcPr>
          <w:p w14:paraId="6390E5FD"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397" w:type="dxa"/>
          </w:tcPr>
          <w:p w14:paraId="48D40CE0"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773BA0BA" w14:textId="77777777" w:rsidTr="00F94B71">
        <w:tc>
          <w:tcPr>
            <w:tcW w:w="708" w:type="dxa"/>
          </w:tcPr>
          <w:p w14:paraId="0FC2A86C" w14:textId="77777777" w:rsidR="009A17C5" w:rsidRPr="00D13D94" w:rsidRDefault="009A17C5" w:rsidP="00F94B71">
            <w:pPr>
              <w:spacing w:line="360" w:lineRule="auto"/>
              <w:rPr>
                <w:sz w:val="26"/>
                <w:szCs w:val="26"/>
              </w:rPr>
            </w:pPr>
            <w:r>
              <w:rPr>
                <w:color w:val="000000"/>
                <w:sz w:val="26"/>
                <w:szCs w:val="26"/>
              </w:rPr>
              <w:t>1</w:t>
            </w:r>
          </w:p>
        </w:tc>
        <w:tc>
          <w:tcPr>
            <w:tcW w:w="2513" w:type="dxa"/>
          </w:tcPr>
          <w:p w14:paraId="39C3E4A4" w14:textId="77777777" w:rsidR="009A17C5" w:rsidRPr="00D13D94" w:rsidRDefault="009A17C5" w:rsidP="00F94B71">
            <w:pPr>
              <w:spacing w:line="360" w:lineRule="auto"/>
              <w:rPr>
                <w:sz w:val="26"/>
                <w:szCs w:val="26"/>
              </w:rPr>
            </w:pPr>
            <w:r>
              <w:rPr>
                <w:color w:val="000000"/>
                <w:sz w:val="26"/>
                <w:szCs w:val="26"/>
              </w:rPr>
              <w:t>_id</w:t>
            </w:r>
          </w:p>
        </w:tc>
        <w:tc>
          <w:tcPr>
            <w:tcW w:w="2444" w:type="dxa"/>
          </w:tcPr>
          <w:p w14:paraId="2B274444"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1C72B2A2" w14:textId="77777777" w:rsidR="009A17C5" w:rsidRPr="00D13D94" w:rsidRDefault="009A17C5" w:rsidP="00F94B71">
            <w:pPr>
              <w:spacing w:line="360" w:lineRule="auto"/>
              <w:rPr>
                <w:sz w:val="26"/>
                <w:szCs w:val="26"/>
              </w:rPr>
            </w:pPr>
            <w:r>
              <w:rPr>
                <w:color w:val="000000"/>
                <w:sz w:val="26"/>
                <w:szCs w:val="26"/>
              </w:rPr>
              <w:t>Định danh duy nhất của tài liệu.</w:t>
            </w:r>
          </w:p>
        </w:tc>
      </w:tr>
      <w:tr w:rsidR="009A17C5" w:rsidRPr="00D13D94" w14:paraId="04C4DBAC" w14:textId="77777777" w:rsidTr="00F94B71">
        <w:tc>
          <w:tcPr>
            <w:tcW w:w="708" w:type="dxa"/>
          </w:tcPr>
          <w:p w14:paraId="45920265" w14:textId="77777777" w:rsidR="009A17C5" w:rsidRPr="00D13D94" w:rsidRDefault="009A17C5" w:rsidP="00F94B71">
            <w:pPr>
              <w:spacing w:line="360" w:lineRule="auto"/>
              <w:rPr>
                <w:sz w:val="26"/>
                <w:szCs w:val="26"/>
              </w:rPr>
            </w:pPr>
            <w:r>
              <w:rPr>
                <w:color w:val="000000"/>
                <w:sz w:val="26"/>
                <w:szCs w:val="26"/>
              </w:rPr>
              <w:t>2</w:t>
            </w:r>
          </w:p>
        </w:tc>
        <w:tc>
          <w:tcPr>
            <w:tcW w:w="2513" w:type="dxa"/>
          </w:tcPr>
          <w:p w14:paraId="0D72BC3A" w14:textId="77777777" w:rsidR="009A17C5" w:rsidRPr="00D13D94" w:rsidRDefault="009A17C5" w:rsidP="00F94B71">
            <w:pPr>
              <w:spacing w:line="360" w:lineRule="auto"/>
              <w:rPr>
                <w:sz w:val="26"/>
                <w:szCs w:val="26"/>
              </w:rPr>
            </w:pPr>
            <w:r>
              <w:rPr>
                <w:color w:val="000000"/>
                <w:sz w:val="26"/>
                <w:szCs w:val="26"/>
              </w:rPr>
              <w:t>task_id</w:t>
            </w:r>
          </w:p>
        </w:tc>
        <w:tc>
          <w:tcPr>
            <w:tcW w:w="2444" w:type="dxa"/>
          </w:tcPr>
          <w:p w14:paraId="05ABC741"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2A07B559" w14:textId="77777777" w:rsidR="009A17C5" w:rsidRPr="00D13D94" w:rsidRDefault="009A17C5" w:rsidP="00F94B71">
            <w:pPr>
              <w:spacing w:line="360" w:lineRule="auto"/>
              <w:rPr>
                <w:sz w:val="26"/>
                <w:szCs w:val="26"/>
              </w:rPr>
            </w:pPr>
            <w:r>
              <w:rPr>
                <w:color w:val="000000"/>
                <w:sz w:val="26"/>
                <w:szCs w:val="26"/>
              </w:rPr>
              <w:t>Tham chiếu đến Task, định danh của task mà label này được gắn vào (required).</w:t>
            </w:r>
          </w:p>
        </w:tc>
      </w:tr>
      <w:tr w:rsidR="009A17C5" w:rsidRPr="00D13D94" w14:paraId="560E8897" w14:textId="77777777" w:rsidTr="00F94B71">
        <w:tc>
          <w:tcPr>
            <w:tcW w:w="708" w:type="dxa"/>
          </w:tcPr>
          <w:p w14:paraId="0F2BFBC7" w14:textId="77777777" w:rsidR="009A17C5" w:rsidRPr="00D13D94" w:rsidRDefault="009A17C5" w:rsidP="00F94B71">
            <w:pPr>
              <w:spacing w:line="360" w:lineRule="auto"/>
              <w:rPr>
                <w:sz w:val="26"/>
                <w:szCs w:val="26"/>
              </w:rPr>
            </w:pPr>
            <w:r>
              <w:rPr>
                <w:color w:val="000000"/>
                <w:sz w:val="26"/>
                <w:szCs w:val="26"/>
              </w:rPr>
              <w:t>3</w:t>
            </w:r>
          </w:p>
        </w:tc>
        <w:tc>
          <w:tcPr>
            <w:tcW w:w="2513" w:type="dxa"/>
          </w:tcPr>
          <w:p w14:paraId="2566ADCD" w14:textId="77777777" w:rsidR="009A17C5" w:rsidRPr="00D13D94" w:rsidRDefault="009A17C5" w:rsidP="00F94B71">
            <w:pPr>
              <w:spacing w:line="360" w:lineRule="auto"/>
              <w:rPr>
                <w:sz w:val="26"/>
                <w:szCs w:val="26"/>
              </w:rPr>
            </w:pPr>
            <w:r>
              <w:rPr>
                <w:color w:val="000000"/>
                <w:sz w:val="26"/>
                <w:szCs w:val="26"/>
              </w:rPr>
              <w:t>color</w:t>
            </w:r>
          </w:p>
        </w:tc>
        <w:tc>
          <w:tcPr>
            <w:tcW w:w="2444" w:type="dxa"/>
          </w:tcPr>
          <w:p w14:paraId="6F266743"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2F5474B8" w14:textId="77777777" w:rsidR="009A17C5" w:rsidRPr="00D13D94" w:rsidRDefault="009A17C5" w:rsidP="00F94B71">
            <w:pPr>
              <w:spacing w:line="360" w:lineRule="auto"/>
              <w:rPr>
                <w:sz w:val="26"/>
                <w:szCs w:val="26"/>
              </w:rPr>
            </w:pPr>
            <w:r>
              <w:rPr>
                <w:color w:val="000000"/>
                <w:sz w:val="26"/>
                <w:szCs w:val="26"/>
              </w:rPr>
              <w:t>Màu sắc của label, yêu cầu (required).</w:t>
            </w:r>
          </w:p>
        </w:tc>
      </w:tr>
      <w:tr w:rsidR="009A17C5" w:rsidRPr="00D13D94" w14:paraId="75E63131" w14:textId="77777777" w:rsidTr="00F94B71">
        <w:tc>
          <w:tcPr>
            <w:tcW w:w="708" w:type="dxa"/>
          </w:tcPr>
          <w:p w14:paraId="069AE938" w14:textId="77777777" w:rsidR="009A17C5" w:rsidRPr="00D13D94" w:rsidRDefault="009A17C5" w:rsidP="00F94B71">
            <w:pPr>
              <w:spacing w:line="360" w:lineRule="auto"/>
              <w:rPr>
                <w:sz w:val="26"/>
                <w:szCs w:val="26"/>
              </w:rPr>
            </w:pPr>
            <w:r>
              <w:rPr>
                <w:color w:val="000000"/>
                <w:sz w:val="26"/>
                <w:szCs w:val="26"/>
              </w:rPr>
              <w:t>4</w:t>
            </w:r>
          </w:p>
        </w:tc>
        <w:tc>
          <w:tcPr>
            <w:tcW w:w="2513" w:type="dxa"/>
          </w:tcPr>
          <w:p w14:paraId="7FF1AD15" w14:textId="77777777" w:rsidR="009A17C5" w:rsidRPr="00D13D94" w:rsidRDefault="009A17C5" w:rsidP="00F94B71">
            <w:pPr>
              <w:spacing w:line="360" w:lineRule="auto"/>
              <w:rPr>
                <w:sz w:val="26"/>
                <w:szCs w:val="26"/>
              </w:rPr>
            </w:pPr>
            <w:r>
              <w:rPr>
                <w:color w:val="000000"/>
                <w:sz w:val="26"/>
                <w:szCs w:val="26"/>
              </w:rPr>
              <w:t>name</w:t>
            </w:r>
          </w:p>
        </w:tc>
        <w:tc>
          <w:tcPr>
            <w:tcW w:w="2444" w:type="dxa"/>
          </w:tcPr>
          <w:p w14:paraId="7589F11E"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47F3FAB8" w14:textId="77777777" w:rsidR="009A17C5" w:rsidRPr="00D13D94" w:rsidRDefault="009A17C5" w:rsidP="00F94B71">
            <w:pPr>
              <w:spacing w:line="360" w:lineRule="auto"/>
              <w:rPr>
                <w:sz w:val="26"/>
                <w:szCs w:val="26"/>
              </w:rPr>
            </w:pPr>
            <w:r>
              <w:rPr>
                <w:color w:val="000000"/>
                <w:sz w:val="26"/>
                <w:szCs w:val="26"/>
              </w:rPr>
              <w:t>Tên của label, yêu cầu (required).</w:t>
            </w:r>
          </w:p>
        </w:tc>
      </w:tr>
      <w:tr w:rsidR="009A17C5" w:rsidRPr="00D13D94" w14:paraId="42301643" w14:textId="77777777" w:rsidTr="00F94B71">
        <w:tc>
          <w:tcPr>
            <w:tcW w:w="708" w:type="dxa"/>
          </w:tcPr>
          <w:p w14:paraId="1AFA2887" w14:textId="77777777" w:rsidR="009A17C5" w:rsidRPr="00D13D94" w:rsidRDefault="009A17C5" w:rsidP="00F94B71">
            <w:pPr>
              <w:spacing w:line="360" w:lineRule="auto"/>
              <w:rPr>
                <w:sz w:val="26"/>
                <w:szCs w:val="26"/>
              </w:rPr>
            </w:pPr>
            <w:r>
              <w:rPr>
                <w:color w:val="000000"/>
                <w:sz w:val="26"/>
                <w:szCs w:val="26"/>
              </w:rPr>
              <w:t>5</w:t>
            </w:r>
          </w:p>
        </w:tc>
        <w:tc>
          <w:tcPr>
            <w:tcW w:w="2513" w:type="dxa"/>
          </w:tcPr>
          <w:p w14:paraId="09F1831C" w14:textId="77777777" w:rsidR="009A17C5" w:rsidRPr="00D13D94" w:rsidRDefault="009A17C5" w:rsidP="00F94B71">
            <w:pPr>
              <w:spacing w:line="360" w:lineRule="auto"/>
              <w:rPr>
                <w:sz w:val="26"/>
                <w:szCs w:val="26"/>
              </w:rPr>
            </w:pPr>
            <w:r>
              <w:rPr>
                <w:color w:val="000000"/>
                <w:sz w:val="26"/>
                <w:szCs w:val="26"/>
              </w:rPr>
              <w:t>is_active</w:t>
            </w:r>
          </w:p>
        </w:tc>
        <w:tc>
          <w:tcPr>
            <w:tcW w:w="2444" w:type="dxa"/>
          </w:tcPr>
          <w:p w14:paraId="113F8844" w14:textId="77777777" w:rsidR="009A17C5" w:rsidRPr="00D13D94" w:rsidRDefault="009A17C5" w:rsidP="00F94B71">
            <w:pPr>
              <w:spacing w:line="360" w:lineRule="auto"/>
              <w:rPr>
                <w:sz w:val="26"/>
                <w:szCs w:val="26"/>
              </w:rPr>
            </w:pPr>
            <w:r>
              <w:rPr>
                <w:color w:val="000000"/>
                <w:sz w:val="26"/>
                <w:szCs w:val="26"/>
              </w:rPr>
              <w:t>Boolean</w:t>
            </w:r>
          </w:p>
        </w:tc>
        <w:tc>
          <w:tcPr>
            <w:tcW w:w="3397" w:type="dxa"/>
          </w:tcPr>
          <w:p w14:paraId="4D5B49EE" w14:textId="77777777" w:rsidR="009A17C5" w:rsidRPr="00D13D94" w:rsidRDefault="009A17C5" w:rsidP="00F94B71">
            <w:pPr>
              <w:spacing w:line="360" w:lineRule="auto"/>
              <w:rPr>
                <w:sz w:val="26"/>
                <w:szCs w:val="26"/>
              </w:rPr>
            </w:pPr>
            <w:r>
              <w:rPr>
                <w:color w:val="000000"/>
                <w:sz w:val="26"/>
                <w:szCs w:val="26"/>
              </w:rPr>
              <w:t>Trạng thái hoạt động của label, mặc định là true.</w:t>
            </w:r>
          </w:p>
        </w:tc>
      </w:tr>
      <w:tr w:rsidR="009A17C5" w:rsidRPr="00D13D94" w14:paraId="371A541B" w14:textId="77777777" w:rsidTr="00F94B71">
        <w:tc>
          <w:tcPr>
            <w:tcW w:w="708" w:type="dxa"/>
          </w:tcPr>
          <w:p w14:paraId="49D2EA45" w14:textId="77777777" w:rsidR="009A17C5" w:rsidRPr="00D13D94" w:rsidRDefault="009A17C5" w:rsidP="00F94B71">
            <w:pPr>
              <w:spacing w:line="360" w:lineRule="auto"/>
              <w:rPr>
                <w:sz w:val="26"/>
                <w:szCs w:val="26"/>
              </w:rPr>
            </w:pPr>
            <w:r>
              <w:rPr>
                <w:color w:val="000000"/>
                <w:sz w:val="26"/>
                <w:szCs w:val="26"/>
              </w:rPr>
              <w:t>6</w:t>
            </w:r>
          </w:p>
        </w:tc>
        <w:tc>
          <w:tcPr>
            <w:tcW w:w="2513" w:type="dxa"/>
          </w:tcPr>
          <w:p w14:paraId="3B72426B" w14:textId="77777777" w:rsidR="009A17C5" w:rsidRPr="00D13D94" w:rsidRDefault="009A17C5" w:rsidP="00F94B71">
            <w:pPr>
              <w:spacing w:line="360" w:lineRule="auto"/>
              <w:rPr>
                <w:sz w:val="26"/>
                <w:szCs w:val="26"/>
              </w:rPr>
            </w:pPr>
            <w:r>
              <w:rPr>
                <w:color w:val="000000"/>
                <w:sz w:val="26"/>
                <w:szCs w:val="26"/>
              </w:rPr>
              <w:t>createdAt</w:t>
            </w:r>
          </w:p>
        </w:tc>
        <w:tc>
          <w:tcPr>
            <w:tcW w:w="2444" w:type="dxa"/>
          </w:tcPr>
          <w:p w14:paraId="296AC52F"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001B6C67" w14:textId="77777777" w:rsidR="009A17C5" w:rsidRPr="00D13D94" w:rsidRDefault="009A17C5" w:rsidP="00F94B71">
            <w:pPr>
              <w:spacing w:line="360" w:lineRule="auto"/>
              <w:rPr>
                <w:sz w:val="26"/>
                <w:szCs w:val="26"/>
              </w:rPr>
            </w:pPr>
            <w:r>
              <w:rPr>
                <w:color w:val="000000"/>
                <w:sz w:val="26"/>
                <w:szCs w:val="26"/>
              </w:rPr>
              <w:t>Thời điểm tạo label, tự động thêm nhờ timestamps.</w:t>
            </w:r>
          </w:p>
        </w:tc>
      </w:tr>
      <w:tr w:rsidR="009A17C5" w:rsidRPr="00D13D94" w14:paraId="22D27F6A" w14:textId="77777777" w:rsidTr="00F94B71">
        <w:tc>
          <w:tcPr>
            <w:tcW w:w="708" w:type="dxa"/>
          </w:tcPr>
          <w:p w14:paraId="08195B7E" w14:textId="77777777" w:rsidR="009A17C5" w:rsidRPr="00D13D94" w:rsidRDefault="009A17C5" w:rsidP="00F94B71">
            <w:pPr>
              <w:spacing w:line="360" w:lineRule="auto"/>
              <w:rPr>
                <w:sz w:val="26"/>
                <w:szCs w:val="26"/>
              </w:rPr>
            </w:pPr>
            <w:r>
              <w:rPr>
                <w:color w:val="000000"/>
                <w:sz w:val="26"/>
                <w:szCs w:val="26"/>
              </w:rPr>
              <w:t>7</w:t>
            </w:r>
          </w:p>
        </w:tc>
        <w:tc>
          <w:tcPr>
            <w:tcW w:w="2513" w:type="dxa"/>
          </w:tcPr>
          <w:p w14:paraId="4FD79DCE" w14:textId="77777777" w:rsidR="009A17C5" w:rsidRPr="00D13D94" w:rsidRDefault="009A17C5" w:rsidP="00F94B71">
            <w:pPr>
              <w:spacing w:line="360" w:lineRule="auto"/>
              <w:rPr>
                <w:sz w:val="26"/>
                <w:szCs w:val="26"/>
              </w:rPr>
            </w:pPr>
            <w:r>
              <w:rPr>
                <w:color w:val="000000"/>
                <w:sz w:val="26"/>
                <w:szCs w:val="26"/>
              </w:rPr>
              <w:t>updatedAt</w:t>
            </w:r>
          </w:p>
        </w:tc>
        <w:tc>
          <w:tcPr>
            <w:tcW w:w="2444" w:type="dxa"/>
          </w:tcPr>
          <w:p w14:paraId="1DCDC80C"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7A803086" w14:textId="77777777" w:rsidR="009A17C5" w:rsidRPr="00D13D94" w:rsidRDefault="009A17C5" w:rsidP="00F94B71">
            <w:pPr>
              <w:spacing w:line="360" w:lineRule="auto"/>
              <w:rPr>
                <w:sz w:val="26"/>
                <w:szCs w:val="26"/>
              </w:rPr>
            </w:pPr>
            <w:r>
              <w:rPr>
                <w:color w:val="000000"/>
                <w:sz w:val="26"/>
                <w:szCs w:val="26"/>
              </w:rPr>
              <w:t>Thời điểm cập nhật label, tự động thêm nhờ timestamps.</w:t>
            </w:r>
          </w:p>
        </w:tc>
      </w:tr>
    </w:tbl>
    <w:p w14:paraId="006ECD5E" w14:textId="77777777" w:rsidR="009A17C5" w:rsidRPr="00D13D94" w:rsidRDefault="009A17C5" w:rsidP="009A17C5">
      <w:pPr>
        <w:rPr>
          <w:rFonts w:ascii="Times New Roman" w:hAnsi="Times New Roman" w:cs="Times New Roman"/>
          <w:sz w:val="26"/>
          <w:szCs w:val="26"/>
        </w:rPr>
      </w:pPr>
    </w:p>
    <w:p w14:paraId="35C94A0B" w14:textId="7B4718B1" w:rsidR="009A17C5" w:rsidRPr="00D13D94" w:rsidRDefault="009A17C5" w:rsidP="009A17C5">
      <w:pPr>
        <w:pStyle w:val="Caption"/>
        <w:rPr>
          <w:rFonts w:cs="Times New Roman"/>
          <w:szCs w:val="26"/>
          <w:lang w:val="en-US"/>
        </w:rPr>
      </w:pPr>
      <w:bookmarkStart w:id="334" w:name="_Toc139288135"/>
      <w:bookmarkStart w:id="335" w:name="_Toc154326532"/>
      <w:bookmarkStart w:id="336" w:name="_Toc154432058"/>
      <w:bookmarkStart w:id="337" w:name="_Toc154432745"/>
      <w:bookmarkStart w:id="338" w:name="_Toc154432880"/>
      <w:bookmarkStart w:id="339" w:name="_Toc154432968"/>
      <w:bookmarkStart w:id="340" w:name="_Toc184661892"/>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31</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334"/>
      <w:bookmarkEnd w:id="335"/>
      <w:bookmarkEnd w:id="336"/>
      <w:bookmarkEnd w:id="337"/>
      <w:bookmarkEnd w:id="338"/>
      <w:bookmarkEnd w:id="339"/>
      <w:r>
        <w:rPr>
          <w:rFonts w:cs="Times New Roman"/>
          <w:szCs w:val="26"/>
          <w:lang w:val="en-US"/>
        </w:rPr>
        <w:t>c</w:t>
      </w:r>
      <w:r w:rsidRPr="00D13D94">
        <w:rPr>
          <w:rFonts w:cs="Times New Roman"/>
          <w:szCs w:val="26"/>
          <w:lang w:val="en-US"/>
        </w:rPr>
        <w:t>omment</w:t>
      </w:r>
      <w:bookmarkEnd w:id="340"/>
    </w:p>
    <w:tbl>
      <w:tblPr>
        <w:tblStyle w:val="TableGrid"/>
        <w:tblW w:w="0" w:type="auto"/>
        <w:tblLook w:val="04A0" w:firstRow="1" w:lastRow="0" w:firstColumn="1" w:lastColumn="0" w:noHBand="0" w:noVBand="1"/>
      </w:tblPr>
      <w:tblGrid>
        <w:gridCol w:w="708"/>
        <w:gridCol w:w="2548"/>
        <w:gridCol w:w="2289"/>
        <w:gridCol w:w="3517"/>
      </w:tblGrid>
      <w:tr w:rsidR="009A17C5" w:rsidRPr="00D13D94" w14:paraId="5683F1E4" w14:textId="77777777" w:rsidTr="00F94B71">
        <w:tc>
          <w:tcPr>
            <w:tcW w:w="708" w:type="dxa"/>
            <w:vAlign w:val="center"/>
          </w:tcPr>
          <w:p w14:paraId="062A5900" w14:textId="77777777" w:rsidR="009A17C5" w:rsidRPr="00D13D94" w:rsidRDefault="009A17C5" w:rsidP="00F94B71">
            <w:pPr>
              <w:pStyle w:val="Caption"/>
              <w:spacing w:line="360" w:lineRule="auto"/>
              <w:jc w:val="left"/>
              <w:rPr>
                <w:sz w:val="26"/>
                <w:szCs w:val="26"/>
              </w:rPr>
            </w:pPr>
            <w:r w:rsidRPr="00D13D94">
              <w:rPr>
                <w:sz w:val="26"/>
                <w:szCs w:val="26"/>
              </w:rPr>
              <w:t>STT</w:t>
            </w:r>
          </w:p>
        </w:tc>
        <w:tc>
          <w:tcPr>
            <w:tcW w:w="2548" w:type="dxa"/>
            <w:vAlign w:val="center"/>
          </w:tcPr>
          <w:p w14:paraId="21A4FB24" w14:textId="77777777" w:rsidR="009A17C5" w:rsidRPr="00D13D94" w:rsidRDefault="009A17C5" w:rsidP="00F94B71">
            <w:pPr>
              <w:pStyle w:val="Caption"/>
              <w:spacing w:line="360" w:lineRule="auto"/>
              <w:jc w:val="left"/>
              <w:rPr>
                <w:sz w:val="26"/>
                <w:szCs w:val="26"/>
              </w:rPr>
            </w:pPr>
            <w:r w:rsidRPr="00D13D94">
              <w:rPr>
                <w:sz w:val="26"/>
                <w:szCs w:val="26"/>
              </w:rPr>
              <w:t>Tên thuộc tính</w:t>
            </w:r>
          </w:p>
        </w:tc>
        <w:tc>
          <w:tcPr>
            <w:tcW w:w="2289" w:type="dxa"/>
            <w:vAlign w:val="center"/>
          </w:tcPr>
          <w:p w14:paraId="51435903" w14:textId="77777777" w:rsidR="009A17C5" w:rsidRPr="00D13D94" w:rsidRDefault="009A17C5" w:rsidP="00F94B71">
            <w:pPr>
              <w:pStyle w:val="Caption"/>
              <w:spacing w:line="360" w:lineRule="auto"/>
              <w:jc w:val="left"/>
              <w:rPr>
                <w:sz w:val="26"/>
                <w:szCs w:val="26"/>
              </w:rPr>
            </w:pPr>
            <w:r w:rsidRPr="00D13D94">
              <w:rPr>
                <w:sz w:val="26"/>
                <w:szCs w:val="26"/>
              </w:rPr>
              <w:t>Kiểu dữ liệu</w:t>
            </w:r>
          </w:p>
        </w:tc>
        <w:tc>
          <w:tcPr>
            <w:tcW w:w="3517" w:type="dxa"/>
            <w:vAlign w:val="center"/>
          </w:tcPr>
          <w:p w14:paraId="1FBAA621" w14:textId="77777777" w:rsidR="009A17C5" w:rsidRPr="00D13D94" w:rsidRDefault="009A17C5" w:rsidP="00F94B71">
            <w:pPr>
              <w:pStyle w:val="Caption"/>
              <w:spacing w:line="360" w:lineRule="auto"/>
              <w:jc w:val="left"/>
              <w:rPr>
                <w:sz w:val="26"/>
                <w:szCs w:val="26"/>
              </w:rPr>
            </w:pPr>
            <w:r w:rsidRPr="00D13D94">
              <w:rPr>
                <w:sz w:val="26"/>
                <w:szCs w:val="26"/>
              </w:rPr>
              <w:t>Ý nghĩa</w:t>
            </w:r>
          </w:p>
        </w:tc>
      </w:tr>
      <w:tr w:rsidR="009A17C5" w:rsidRPr="00D13D94" w14:paraId="1DCE4124" w14:textId="77777777" w:rsidTr="00F94B71">
        <w:tc>
          <w:tcPr>
            <w:tcW w:w="708" w:type="dxa"/>
          </w:tcPr>
          <w:p w14:paraId="1EE3909F"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lastRenderedPageBreak/>
              <w:t>1</w:t>
            </w:r>
          </w:p>
        </w:tc>
        <w:tc>
          <w:tcPr>
            <w:tcW w:w="2548" w:type="dxa"/>
          </w:tcPr>
          <w:p w14:paraId="1B2FE09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_id</w:t>
            </w:r>
          </w:p>
        </w:tc>
        <w:tc>
          <w:tcPr>
            <w:tcW w:w="2289" w:type="dxa"/>
          </w:tcPr>
          <w:p w14:paraId="16C860A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ObjectId</w:t>
            </w:r>
          </w:p>
        </w:tc>
        <w:tc>
          <w:tcPr>
            <w:tcW w:w="3517" w:type="dxa"/>
          </w:tcPr>
          <w:p w14:paraId="2031491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Định danh duy nhất của tài liệu.</w:t>
            </w:r>
          </w:p>
        </w:tc>
      </w:tr>
      <w:tr w:rsidR="009A17C5" w:rsidRPr="00D13D94" w14:paraId="014DCE85" w14:textId="77777777" w:rsidTr="00F94B71">
        <w:tc>
          <w:tcPr>
            <w:tcW w:w="708" w:type="dxa"/>
          </w:tcPr>
          <w:p w14:paraId="0CA5BBA0"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2</w:t>
            </w:r>
          </w:p>
        </w:tc>
        <w:tc>
          <w:tcPr>
            <w:tcW w:w="2548" w:type="dxa"/>
          </w:tcPr>
          <w:p w14:paraId="4D1BAFC8"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task_id</w:t>
            </w:r>
          </w:p>
        </w:tc>
        <w:tc>
          <w:tcPr>
            <w:tcW w:w="2289" w:type="dxa"/>
          </w:tcPr>
          <w:p w14:paraId="3A337083"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ObjectId</w:t>
            </w:r>
          </w:p>
        </w:tc>
        <w:tc>
          <w:tcPr>
            <w:tcW w:w="3517" w:type="dxa"/>
          </w:tcPr>
          <w:p w14:paraId="627017CC"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Tham chiếu đến Task, định danh của task mà comment này được gắn vào (required).</w:t>
            </w:r>
          </w:p>
        </w:tc>
      </w:tr>
      <w:tr w:rsidR="009A17C5" w:rsidRPr="00D13D94" w14:paraId="4C36CB8B" w14:textId="77777777" w:rsidTr="00F94B71">
        <w:tc>
          <w:tcPr>
            <w:tcW w:w="708" w:type="dxa"/>
          </w:tcPr>
          <w:p w14:paraId="20F87CE4"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3</w:t>
            </w:r>
          </w:p>
        </w:tc>
        <w:tc>
          <w:tcPr>
            <w:tcW w:w="2548" w:type="dxa"/>
          </w:tcPr>
          <w:p w14:paraId="77DBEF9F"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user_id</w:t>
            </w:r>
          </w:p>
        </w:tc>
        <w:tc>
          <w:tcPr>
            <w:tcW w:w="2289" w:type="dxa"/>
          </w:tcPr>
          <w:p w14:paraId="4B84A654"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ObjectId</w:t>
            </w:r>
          </w:p>
        </w:tc>
        <w:tc>
          <w:tcPr>
            <w:tcW w:w="3517" w:type="dxa"/>
          </w:tcPr>
          <w:p w14:paraId="3AEDB49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Tham chiếu đến User, định danh của người dùng tạo comment (required).</w:t>
            </w:r>
          </w:p>
        </w:tc>
      </w:tr>
      <w:tr w:rsidR="009A17C5" w:rsidRPr="00D13D94" w14:paraId="5CFECED5" w14:textId="77777777" w:rsidTr="00F94B71">
        <w:tc>
          <w:tcPr>
            <w:tcW w:w="708" w:type="dxa"/>
          </w:tcPr>
          <w:p w14:paraId="6D2B6B89"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4</w:t>
            </w:r>
          </w:p>
        </w:tc>
        <w:tc>
          <w:tcPr>
            <w:tcW w:w="2548" w:type="dxa"/>
          </w:tcPr>
          <w:p w14:paraId="35C95105"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content</w:t>
            </w:r>
          </w:p>
        </w:tc>
        <w:tc>
          <w:tcPr>
            <w:tcW w:w="2289" w:type="dxa"/>
          </w:tcPr>
          <w:p w14:paraId="0735F62D"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String</w:t>
            </w:r>
          </w:p>
        </w:tc>
        <w:tc>
          <w:tcPr>
            <w:tcW w:w="3517" w:type="dxa"/>
          </w:tcPr>
          <w:p w14:paraId="3C31C928"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Nội dung của comment, yêu cầu (required).</w:t>
            </w:r>
          </w:p>
        </w:tc>
      </w:tr>
      <w:tr w:rsidR="009A17C5" w:rsidRPr="00D13D94" w14:paraId="57F9B5D8" w14:textId="77777777" w:rsidTr="00F94B71">
        <w:tc>
          <w:tcPr>
            <w:tcW w:w="708" w:type="dxa"/>
          </w:tcPr>
          <w:p w14:paraId="3651B046"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5</w:t>
            </w:r>
          </w:p>
        </w:tc>
        <w:tc>
          <w:tcPr>
            <w:tcW w:w="2548" w:type="dxa"/>
          </w:tcPr>
          <w:p w14:paraId="76E440AC"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is_active</w:t>
            </w:r>
          </w:p>
        </w:tc>
        <w:tc>
          <w:tcPr>
            <w:tcW w:w="2289" w:type="dxa"/>
          </w:tcPr>
          <w:p w14:paraId="2D91FF1F"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Boolean</w:t>
            </w:r>
          </w:p>
        </w:tc>
        <w:tc>
          <w:tcPr>
            <w:tcW w:w="3517" w:type="dxa"/>
          </w:tcPr>
          <w:p w14:paraId="54F50CD2"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Trạng thái hoạt động của comment, mặc định là true.</w:t>
            </w:r>
          </w:p>
        </w:tc>
      </w:tr>
      <w:tr w:rsidR="009A17C5" w:rsidRPr="00D13D94" w14:paraId="07F550ED" w14:textId="77777777" w:rsidTr="00F94B71">
        <w:tc>
          <w:tcPr>
            <w:tcW w:w="708" w:type="dxa"/>
          </w:tcPr>
          <w:p w14:paraId="21C20C57"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6</w:t>
            </w:r>
          </w:p>
        </w:tc>
        <w:tc>
          <w:tcPr>
            <w:tcW w:w="2548" w:type="dxa"/>
          </w:tcPr>
          <w:p w14:paraId="2C603C86"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createdAt</w:t>
            </w:r>
          </w:p>
        </w:tc>
        <w:tc>
          <w:tcPr>
            <w:tcW w:w="2289" w:type="dxa"/>
          </w:tcPr>
          <w:p w14:paraId="02FEAF22"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Date</w:t>
            </w:r>
          </w:p>
        </w:tc>
        <w:tc>
          <w:tcPr>
            <w:tcW w:w="3517" w:type="dxa"/>
          </w:tcPr>
          <w:p w14:paraId="7F9165A4"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Thời điểm tạo comment, tự động thêm nhờ timestamps.</w:t>
            </w:r>
          </w:p>
        </w:tc>
      </w:tr>
      <w:tr w:rsidR="009A17C5" w:rsidRPr="00D13D94" w14:paraId="25781F4A" w14:textId="77777777" w:rsidTr="00F94B71">
        <w:tc>
          <w:tcPr>
            <w:tcW w:w="708" w:type="dxa"/>
          </w:tcPr>
          <w:p w14:paraId="692E4061"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7</w:t>
            </w:r>
          </w:p>
        </w:tc>
        <w:tc>
          <w:tcPr>
            <w:tcW w:w="2548" w:type="dxa"/>
          </w:tcPr>
          <w:p w14:paraId="2E68B07E"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updatedAt</w:t>
            </w:r>
          </w:p>
        </w:tc>
        <w:tc>
          <w:tcPr>
            <w:tcW w:w="2289" w:type="dxa"/>
          </w:tcPr>
          <w:p w14:paraId="014790CB"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Date</w:t>
            </w:r>
          </w:p>
        </w:tc>
        <w:tc>
          <w:tcPr>
            <w:tcW w:w="3517" w:type="dxa"/>
          </w:tcPr>
          <w:p w14:paraId="318A6602" w14:textId="77777777" w:rsidR="009A17C5" w:rsidRPr="00D13D94" w:rsidRDefault="009A17C5" w:rsidP="00F94B71">
            <w:pPr>
              <w:pStyle w:val="Caption"/>
              <w:spacing w:line="360" w:lineRule="auto"/>
              <w:jc w:val="left"/>
              <w:rPr>
                <w:b/>
                <w:bCs/>
                <w:sz w:val="26"/>
                <w:szCs w:val="26"/>
              </w:rPr>
            </w:pPr>
            <w:r w:rsidRPr="00D13D94">
              <w:rPr>
                <w:bCs/>
                <w:color w:val="000000"/>
                <w:sz w:val="26"/>
                <w:szCs w:val="26"/>
              </w:rPr>
              <w:t>Thời điểm cập nhật comment, tự động thêm nhờ timestamps.</w:t>
            </w:r>
          </w:p>
        </w:tc>
      </w:tr>
    </w:tbl>
    <w:p w14:paraId="0C552095" w14:textId="77777777" w:rsidR="009A17C5" w:rsidRPr="00D13D94" w:rsidRDefault="009A17C5" w:rsidP="009A17C5">
      <w:pPr>
        <w:rPr>
          <w:rFonts w:ascii="Times New Roman" w:hAnsi="Times New Roman" w:cs="Times New Roman"/>
          <w:lang w:val="en-GB"/>
        </w:rPr>
      </w:pPr>
    </w:p>
    <w:p w14:paraId="38CFA2EC" w14:textId="77777777" w:rsidR="009A17C5" w:rsidRPr="00D13D94" w:rsidRDefault="009A17C5" w:rsidP="009A17C5">
      <w:pPr>
        <w:rPr>
          <w:rFonts w:ascii="Times New Roman" w:hAnsi="Times New Roman" w:cs="Times New Roman"/>
          <w:lang w:val="en-GB"/>
        </w:rPr>
      </w:pPr>
    </w:p>
    <w:p w14:paraId="10AA0F11" w14:textId="3A345C00" w:rsidR="009A17C5" w:rsidRPr="00D13D94" w:rsidRDefault="009A17C5" w:rsidP="009A17C5">
      <w:pPr>
        <w:pStyle w:val="Caption"/>
        <w:rPr>
          <w:rFonts w:cs="Times New Roman"/>
          <w:szCs w:val="26"/>
          <w:lang w:val="en-US"/>
        </w:rPr>
      </w:pPr>
      <w:bookmarkStart w:id="341" w:name="_Toc139288136"/>
      <w:bookmarkStart w:id="342" w:name="_Toc154326533"/>
      <w:bookmarkStart w:id="343" w:name="_Toc154432059"/>
      <w:bookmarkStart w:id="344" w:name="_Toc154432746"/>
      <w:bookmarkStart w:id="345" w:name="_Toc154432881"/>
      <w:bookmarkStart w:id="346" w:name="_Toc154432969"/>
      <w:bookmarkStart w:id="347" w:name="_Toc184661893"/>
      <w:r w:rsidRPr="00D13D94">
        <w:rPr>
          <w:rFonts w:cs="Times New Roman"/>
          <w:szCs w:val="26"/>
        </w:rPr>
        <w:t xml:space="preserve">Bảng </w:t>
      </w:r>
      <w:r w:rsidR="00AB2FDC">
        <w:rPr>
          <w:rFonts w:cs="Times New Roman"/>
          <w:szCs w:val="26"/>
        </w:rPr>
        <w:fldChar w:fldCharType="begin"/>
      </w:r>
      <w:r w:rsidR="00AB2FDC">
        <w:rPr>
          <w:rFonts w:cs="Times New Roman"/>
          <w:szCs w:val="26"/>
        </w:rPr>
        <w:instrText xml:space="preserve"> SEQ Bảng \* ARABIC </w:instrText>
      </w:r>
      <w:r w:rsidR="00AB2FDC">
        <w:rPr>
          <w:rFonts w:cs="Times New Roman"/>
          <w:szCs w:val="26"/>
        </w:rPr>
        <w:fldChar w:fldCharType="separate"/>
      </w:r>
      <w:r w:rsidR="00AB2FDC">
        <w:rPr>
          <w:rFonts w:cs="Times New Roman"/>
          <w:noProof/>
          <w:szCs w:val="26"/>
        </w:rPr>
        <w:t>32</w:t>
      </w:r>
      <w:r w:rsidR="00AB2FDC">
        <w:rPr>
          <w:rFonts w:cs="Times New Roman"/>
          <w:szCs w:val="26"/>
        </w:rPr>
        <w:fldChar w:fldCharType="end"/>
      </w:r>
      <w:r w:rsidRPr="00D13D94">
        <w:rPr>
          <w:rFonts w:cs="Times New Roman"/>
          <w:szCs w:val="26"/>
        </w:rPr>
        <w:t xml:space="preserve">. Mô tả </w:t>
      </w:r>
      <w:r w:rsidRPr="00D13D94">
        <w:rPr>
          <w:rFonts w:cs="Times New Roman"/>
          <w:szCs w:val="26"/>
          <w:lang w:val="vi-VN"/>
        </w:rPr>
        <w:t xml:space="preserve">bảng </w:t>
      </w:r>
      <w:bookmarkEnd w:id="341"/>
      <w:bookmarkEnd w:id="342"/>
      <w:bookmarkEnd w:id="343"/>
      <w:bookmarkEnd w:id="344"/>
      <w:bookmarkEnd w:id="345"/>
      <w:bookmarkEnd w:id="346"/>
      <w:r>
        <w:rPr>
          <w:rFonts w:cs="Times New Roman"/>
          <w:bCs/>
          <w:szCs w:val="26"/>
          <w:lang w:val="en-US"/>
        </w:rPr>
        <w:t>a</w:t>
      </w:r>
      <w:r w:rsidRPr="00D13D94">
        <w:rPr>
          <w:rFonts w:cs="Times New Roman"/>
          <w:bCs/>
          <w:szCs w:val="26"/>
          <w:lang w:val="en-US"/>
        </w:rPr>
        <w:t>udit</w:t>
      </w:r>
      <w:r>
        <w:rPr>
          <w:rFonts w:cs="Times New Roman"/>
          <w:bCs/>
          <w:szCs w:val="26"/>
          <w:lang w:val="en-US"/>
        </w:rPr>
        <w:t xml:space="preserve"> l</w:t>
      </w:r>
      <w:r w:rsidRPr="00D13D94">
        <w:rPr>
          <w:rFonts w:cs="Times New Roman"/>
          <w:bCs/>
          <w:szCs w:val="26"/>
          <w:lang w:val="en-US"/>
        </w:rPr>
        <w:t>og</w:t>
      </w:r>
      <w:bookmarkEnd w:id="347"/>
    </w:p>
    <w:tbl>
      <w:tblPr>
        <w:tblStyle w:val="TableGrid"/>
        <w:tblW w:w="0" w:type="auto"/>
        <w:tblLook w:val="04A0" w:firstRow="1" w:lastRow="0" w:firstColumn="1" w:lastColumn="0" w:noHBand="0" w:noVBand="1"/>
      </w:tblPr>
      <w:tblGrid>
        <w:gridCol w:w="708"/>
        <w:gridCol w:w="2548"/>
        <w:gridCol w:w="2409"/>
        <w:gridCol w:w="3397"/>
      </w:tblGrid>
      <w:tr w:rsidR="009A17C5" w:rsidRPr="00D13D94" w14:paraId="77EE010B" w14:textId="77777777" w:rsidTr="00F94B71">
        <w:tc>
          <w:tcPr>
            <w:tcW w:w="708" w:type="dxa"/>
            <w:vAlign w:val="center"/>
          </w:tcPr>
          <w:p w14:paraId="6710BA5E" w14:textId="77777777" w:rsidR="009A17C5" w:rsidRPr="00D13D94" w:rsidRDefault="009A17C5" w:rsidP="00F94B71">
            <w:pPr>
              <w:spacing w:line="360" w:lineRule="auto"/>
              <w:rPr>
                <w:b/>
                <w:bCs/>
                <w:sz w:val="26"/>
                <w:szCs w:val="26"/>
                <w:lang w:val="en-US"/>
              </w:rPr>
            </w:pPr>
            <w:r w:rsidRPr="00D13D94">
              <w:rPr>
                <w:b/>
                <w:bCs/>
                <w:sz w:val="26"/>
                <w:szCs w:val="26"/>
                <w:lang w:val="en-US"/>
              </w:rPr>
              <w:t>STT</w:t>
            </w:r>
          </w:p>
        </w:tc>
        <w:tc>
          <w:tcPr>
            <w:tcW w:w="2548" w:type="dxa"/>
            <w:vAlign w:val="center"/>
          </w:tcPr>
          <w:p w14:paraId="07CA9506"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409" w:type="dxa"/>
            <w:vAlign w:val="center"/>
          </w:tcPr>
          <w:p w14:paraId="01C3B7BD"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397" w:type="dxa"/>
            <w:vAlign w:val="center"/>
          </w:tcPr>
          <w:p w14:paraId="4C6C75BF"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26CF0FD5" w14:textId="77777777" w:rsidTr="00F94B71">
        <w:tc>
          <w:tcPr>
            <w:tcW w:w="708" w:type="dxa"/>
          </w:tcPr>
          <w:p w14:paraId="00AAFFFB" w14:textId="77777777" w:rsidR="009A17C5" w:rsidRPr="00D13D94" w:rsidRDefault="009A17C5" w:rsidP="00F94B71">
            <w:pPr>
              <w:spacing w:line="360" w:lineRule="auto"/>
              <w:rPr>
                <w:sz w:val="26"/>
                <w:szCs w:val="26"/>
              </w:rPr>
            </w:pPr>
            <w:r>
              <w:rPr>
                <w:color w:val="000000"/>
                <w:sz w:val="26"/>
                <w:szCs w:val="26"/>
              </w:rPr>
              <w:t>1</w:t>
            </w:r>
          </w:p>
        </w:tc>
        <w:tc>
          <w:tcPr>
            <w:tcW w:w="2548" w:type="dxa"/>
          </w:tcPr>
          <w:p w14:paraId="3B2AF2C3" w14:textId="77777777" w:rsidR="009A17C5" w:rsidRPr="00D13D94" w:rsidRDefault="009A17C5" w:rsidP="00F94B71">
            <w:pPr>
              <w:spacing w:line="360" w:lineRule="auto"/>
              <w:rPr>
                <w:sz w:val="26"/>
                <w:szCs w:val="26"/>
              </w:rPr>
            </w:pPr>
            <w:r>
              <w:rPr>
                <w:color w:val="000000"/>
                <w:sz w:val="26"/>
                <w:szCs w:val="26"/>
              </w:rPr>
              <w:t>_id</w:t>
            </w:r>
          </w:p>
        </w:tc>
        <w:tc>
          <w:tcPr>
            <w:tcW w:w="2409" w:type="dxa"/>
          </w:tcPr>
          <w:p w14:paraId="79AFED9E"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6D3BB657" w14:textId="77777777" w:rsidR="009A17C5" w:rsidRPr="00D13D94" w:rsidRDefault="009A17C5" w:rsidP="00F94B71">
            <w:pPr>
              <w:spacing w:line="360" w:lineRule="auto"/>
              <w:rPr>
                <w:sz w:val="26"/>
                <w:szCs w:val="26"/>
              </w:rPr>
            </w:pPr>
            <w:r>
              <w:rPr>
                <w:color w:val="000000"/>
                <w:sz w:val="26"/>
                <w:szCs w:val="26"/>
              </w:rPr>
              <w:t>Định danh duy nhất của tài liệu.</w:t>
            </w:r>
          </w:p>
        </w:tc>
      </w:tr>
      <w:tr w:rsidR="009A17C5" w:rsidRPr="00D13D94" w14:paraId="6D6BDCBA" w14:textId="77777777" w:rsidTr="00F94B71">
        <w:tc>
          <w:tcPr>
            <w:tcW w:w="708" w:type="dxa"/>
          </w:tcPr>
          <w:p w14:paraId="709F2B54" w14:textId="77777777" w:rsidR="009A17C5" w:rsidRPr="00D13D94" w:rsidRDefault="009A17C5" w:rsidP="00F94B71">
            <w:pPr>
              <w:spacing w:line="360" w:lineRule="auto"/>
              <w:rPr>
                <w:sz w:val="26"/>
                <w:szCs w:val="26"/>
              </w:rPr>
            </w:pPr>
            <w:r>
              <w:rPr>
                <w:color w:val="000000"/>
                <w:sz w:val="26"/>
                <w:szCs w:val="26"/>
              </w:rPr>
              <w:t>2</w:t>
            </w:r>
          </w:p>
        </w:tc>
        <w:tc>
          <w:tcPr>
            <w:tcW w:w="2548" w:type="dxa"/>
          </w:tcPr>
          <w:p w14:paraId="254E2443" w14:textId="77777777" w:rsidR="009A17C5" w:rsidRPr="00D13D94" w:rsidRDefault="009A17C5" w:rsidP="00F94B71">
            <w:pPr>
              <w:spacing w:line="360" w:lineRule="auto"/>
              <w:rPr>
                <w:sz w:val="26"/>
                <w:szCs w:val="26"/>
              </w:rPr>
            </w:pPr>
            <w:r>
              <w:rPr>
                <w:color w:val="000000"/>
                <w:sz w:val="26"/>
                <w:szCs w:val="26"/>
              </w:rPr>
              <w:t>project_id</w:t>
            </w:r>
          </w:p>
        </w:tc>
        <w:tc>
          <w:tcPr>
            <w:tcW w:w="2409" w:type="dxa"/>
          </w:tcPr>
          <w:p w14:paraId="41D1E3CC"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2C1CF190" w14:textId="77777777" w:rsidR="009A17C5" w:rsidRPr="00D13D94" w:rsidRDefault="009A17C5" w:rsidP="00F94B71">
            <w:pPr>
              <w:spacing w:line="360" w:lineRule="auto"/>
              <w:rPr>
                <w:sz w:val="26"/>
                <w:szCs w:val="26"/>
              </w:rPr>
            </w:pPr>
            <w:r>
              <w:rPr>
                <w:color w:val="000000"/>
                <w:sz w:val="26"/>
                <w:szCs w:val="26"/>
              </w:rPr>
              <w:t>Tham chiếu đến Project, định danh của project có liên quan đến hành động (nếu có).</w:t>
            </w:r>
          </w:p>
        </w:tc>
      </w:tr>
      <w:tr w:rsidR="009A17C5" w:rsidRPr="00D13D94" w14:paraId="4018002C" w14:textId="77777777" w:rsidTr="00F94B71">
        <w:tc>
          <w:tcPr>
            <w:tcW w:w="708" w:type="dxa"/>
          </w:tcPr>
          <w:p w14:paraId="5DFFCD58" w14:textId="77777777" w:rsidR="009A17C5" w:rsidRPr="00D13D94" w:rsidRDefault="009A17C5" w:rsidP="00F94B71">
            <w:pPr>
              <w:spacing w:line="360" w:lineRule="auto"/>
              <w:rPr>
                <w:sz w:val="26"/>
                <w:szCs w:val="26"/>
              </w:rPr>
            </w:pPr>
            <w:r>
              <w:rPr>
                <w:color w:val="000000"/>
                <w:sz w:val="26"/>
                <w:szCs w:val="26"/>
              </w:rPr>
              <w:t>3</w:t>
            </w:r>
          </w:p>
        </w:tc>
        <w:tc>
          <w:tcPr>
            <w:tcW w:w="2548" w:type="dxa"/>
          </w:tcPr>
          <w:p w14:paraId="397599E3" w14:textId="77777777" w:rsidR="009A17C5" w:rsidRPr="00D13D94" w:rsidRDefault="009A17C5" w:rsidP="00F94B71">
            <w:pPr>
              <w:spacing w:line="360" w:lineRule="auto"/>
              <w:rPr>
                <w:sz w:val="26"/>
                <w:szCs w:val="26"/>
              </w:rPr>
            </w:pPr>
            <w:r>
              <w:rPr>
                <w:color w:val="000000"/>
                <w:sz w:val="26"/>
                <w:szCs w:val="26"/>
              </w:rPr>
              <w:t>list_id</w:t>
            </w:r>
          </w:p>
        </w:tc>
        <w:tc>
          <w:tcPr>
            <w:tcW w:w="2409" w:type="dxa"/>
          </w:tcPr>
          <w:p w14:paraId="6F9D6909"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04D37ABB" w14:textId="77777777" w:rsidR="009A17C5" w:rsidRPr="00D13D94" w:rsidRDefault="009A17C5" w:rsidP="00F94B71">
            <w:pPr>
              <w:spacing w:line="360" w:lineRule="auto"/>
              <w:rPr>
                <w:sz w:val="26"/>
                <w:szCs w:val="26"/>
              </w:rPr>
            </w:pPr>
            <w:r>
              <w:rPr>
                <w:color w:val="000000"/>
                <w:sz w:val="26"/>
                <w:szCs w:val="26"/>
              </w:rPr>
              <w:t>Tham chiếu đến List, định danh của danh sách có liên quan đến hành động (nếu có).</w:t>
            </w:r>
          </w:p>
        </w:tc>
      </w:tr>
      <w:tr w:rsidR="009A17C5" w:rsidRPr="00D13D94" w14:paraId="48B8D723" w14:textId="77777777" w:rsidTr="00F94B71">
        <w:tc>
          <w:tcPr>
            <w:tcW w:w="708" w:type="dxa"/>
          </w:tcPr>
          <w:p w14:paraId="73CB6036" w14:textId="77777777" w:rsidR="009A17C5" w:rsidRPr="00D13D94" w:rsidRDefault="009A17C5" w:rsidP="00F94B71">
            <w:pPr>
              <w:spacing w:line="360" w:lineRule="auto"/>
              <w:rPr>
                <w:sz w:val="26"/>
                <w:szCs w:val="26"/>
              </w:rPr>
            </w:pPr>
            <w:r>
              <w:rPr>
                <w:color w:val="000000"/>
                <w:sz w:val="26"/>
                <w:szCs w:val="26"/>
              </w:rPr>
              <w:t>4</w:t>
            </w:r>
          </w:p>
        </w:tc>
        <w:tc>
          <w:tcPr>
            <w:tcW w:w="2548" w:type="dxa"/>
          </w:tcPr>
          <w:p w14:paraId="5C36FBB7" w14:textId="77777777" w:rsidR="009A17C5" w:rsidRPr="00D13D94" w:rsidRDefault="009A17C5" w:rsidP="00F94B71">
            <w:pPr>
              <w:spacing w:line="360" w:lineRule="auto"/>
              <w:rPr>
                <w:sz w:val="26"/>
                <w:szCs w:val="26"/>
              </w:rPr>
            </w:pPr>
            <w:r>
              <w:rPr>
                <w:color w:val="000000"/>
                <w:sz w:val="26"/>
                <w:szCs w:val="26"/>
              </w:rPr>
              <w:t>task_id</w:t>
            </w:r>
          </w:p>
        </w:tc>
        <w:tc>
          <w:tcPr>
            <w:tcW w:w="2409" w:type="dxa"/>
          </w:tcPr>
          <w:p w14:paraId="44637E50"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37F18CF1" w14:textId="77777777" w:rsidR="009A17C5" w:rsidRPr="00D13D94" w:rsidRDefault="009A17C5" w:rsidP="00F94B71">
            <w:pPr>
              <w:spacing w:line="360" w:lineRule="auto"/>
              <w:rPr>
                <w:sz w:val="26"/>
                <w:szCs w:val="26"/>
              </w:rPr>
            </w:pPr>
            <w:r>
              <w:rPr>
                <w:color w:val="000000"/>
                <w:sz w:val="26"/>
                <w:szCs w:val="26"/>
              </w:rPr>
              <w:t>Tham chiếu đến Task, định danh của task có liên quan đến hành động (nếu có).</w:t>
            </w:r>
          </w:p>
        </w:tc>
      </w:tr>
      <w:tr w:rsidR="009A17C5" w:rsidRPr="00D13D94" w14:paraId="0FEC93CC" w14:textId="77777777" w:rsidTr="00F94B71">
        <w:tc>
          <w:tcPr>
            <w:tcW w:w="708" w:type="dxa"/>
          </w:tcPr>
          <w:p w14:paraId="76222E88" w14:textId="77777777" w:rsidR="009A17C5" w:rsidRPr="00D13D94" w:rsidRDefault="009A17C5" w:rsidP="00F94B71">
            <w:pPr>
              <w:spacing w:line="360" w:lineRule="auto"/>
              <w:rPr>
                <w:sz w:val="26"/>
                <w:szCs w:val="26"/>
              </w:rPr>
            </w:pPr>
            <w:r>
              <w:rPr>
                <w:color w:val="000000"/>
                <w:sz w:val="26"/>
                <w:szCs w:val="26"/>
              </w:rPr>
              <w:lastRenderedPageBreak/>
              <w:t>5</w:t>
            </w:r>
          </w:p>
        </w:tc>
        <w:tc>
          <w:tcPr>
            <w:tcW w:w="2548" w:type="dxa"/>
          </w:tcPr>
          <w:p w14:paraId="186008ED" w14:textId="77777777" w:rsidR="009A17C5" w:rsidRPr="00D13D94" w:rsidRDefault="009A17C5" w:rsidP="00F94B71">
            <w:pPr>
              <w:spacing w:line="360" w:lineRule="auto"/>
              <w:rPr>
                <w:sz w:val="26"/>
                <w:szCs w:val="26"/>
              </w:rPr>
            </w:pPr>
            <w:r>
              <w:rPr>
                <w:color w:val="000000"/>
                <w:sz w:val="26"/>
                <w:szCs w:val="26"/>
              </w:rPr>
              <w:t>action</w:t>
            </w:r>
          </w:p>
        </w:tc>
        <w:tc>
          <w:tcPr>
            <w:tcW w:w="2409" w:type="dxa"/>
          </w:tcPr>
          <w:p w14:paraId="374326C4"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26330FA9" w14:textId="77777777" w:rsidR="009A17C5" w:rsidRPr="00D13D94" w:rsidRDefault="009A17C5" w:rsidP="00F94B71">
            <w:pPr>
              <w:spacing w:line="360" w:lineRule="auto"/>
              <w:rPr>
                <w:sz w:val="26"/>
                <w:szCs w:val="26"/>
              </w:rPr>
            </w:pPr>
            <w:r>
              <w:rPr>
                <w:color w:val="000000"/>
                <w:sz w:val="26"/>
                <w:szCs w:val="26"/>
              </w:rPr>
              <w:t>Hành động được thực hiện, thuộc một trong các giá trị trong enum: Create, Update, Delete, Add, Remove, Assign, Unassign, Leave (required).</w:t>
            </w:r>
          </w:p>
        </w:tc>
      </w:tr>
      <w:tr w:rsidR="009A17C5" w:rsidRPr="00D13D94" w14:paraId="17037262" w14:textId="77777777" w:rsidTr="00F94B71">
        <w:tc>
          <w:tcPr>
            <w:tcW w:w="708" w:type="dxa"/>
          </w:tcPr>
          <w:p w14:paraId="01EEC4F1" w14:textId="77777777" w:rsidR="009A17C5" w:rsidRPr="00D13D94" w:rsidRDefault="009A17C5" w:rsidP="00F94B71">
            <w:pPr>
              <w:spacing w:line="360" w:lineRule="auto"/>
              <w:rPr>
                <w:sz w:val="26"/>
                <w:szCs w:val="26"/>
              </w:rPr>
            </w:pPr>
            <w:r>
              <w:rPr>
                <w:color w:val="000000"/>
                <w:sz w:val="26"/>
                <w:szCs w:val="26"/>
              </w:rPr>
              <w:t>6</w:t>
            </w:r>
          </w:p>
        </w:tc>
        <w:tc>
          <w:tcPr>
            <w:tcW w:w="2548" w:type="dxa"/>
          </w:tcPr>
          <w:p w14:paraId="4005FE22" w14:textId="77777777" w:rsidR="009A17C5" w:rsidRPr="00D13D94" w:rsidRDefault="009A17C5" w:rsidP="00F94B71">
            <w:pPr>
              <w:spacing w:line="360" w:lineRule="auto"/>
              <w:rPr>
                <w:sz w:val="26"/>
                <w:szCs w:val="26"/>
              </w:rPr>
            </w:pPr>
            <w:r>
              <w:rPr>
                <w:color w:val="000000"/>
                <w:sz w:val="26"/>
                <w:szCs w:val="26"/>
              </w:rPr>
              <w:t>entity</w:t>
            </w:r>
          </w:p>
        </w:tc>
        <w:tc>
          <w:tcPr>
            <w:tcW w:w="2409" w:type="dxa"/>
          </w:tcPr>
          <w:p w14:paraId="40F33B1E"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4E2FB36E" w14:textId="77777777" w:rsidR="009A17C5" w:rsidRPr="00D13D94" w:rsidRDefault="009A17C5" w:rsidP="00F94B71">
            <w:pPr>
              <w:spacing w:line="360" w:lineRule="auto"/>
              <w:rPr>
                <w:sz w:val="26"/>
                <w:szCs w:val="26"/>
              </w:rPr>
            </w:pPr>
            <w:r>
              <w:rPr>
                <w:color w:val="000000"/>
                <w:sz w:val="26"/>
                <w:szCs w:val="26"/>
              </w:rPr>
              <w:t>Loại đối tượng bị tác động, thuộc một trong các giá trị trong enum: Task, Comment, Assignee, Label, Priority, Status, Start Date, Due Date, Attachment, Description, Member, List (required).</w:t>
            </w:r>
          </w:p>
        </w:tc>
      </w:tr>
      <w:tr w:rsidR="009A17C5" w:rsidRPr="00D13D94" w14:paraId="254719BD" w14:textId="77777777" w:rsidTr="00F94B71">
        <w:tc>
          <w:tcPr>
            <w:tcW w:w="708" w:type="dxa"/>
          </w:tcPr>
          <w:p w14:paraId="7A47D0E5" w14:textId="77777777" w:rsidR="009A17C5" w:rsidRPr="00D13D94" w:rsidRDefault="009A17C5" w:rsidP="00F94B71">
            <w:pPr>
              <w:spacing w:line="360" w:lineRule="auto"/>
              <w:rPr>
                <w:sz w:val="26"/>
                <w:szCs w:val="26"/>
              </w:rPr>
            </w:pPr>
            <w:r>
              <w:rPr>
                <w:color w:val="000000"/>
                <w:sz w:val="26"/>
                <w:szCs w:val="26"/>
              </w:rPr>
              <w:t>7</w:t>
            </w:r>
          </w:p>
        </w:tc>
        <w:tc>
          <w:tcPr>
            <w:tcW w:w="2548" w:type="dxa"/>
          </w:tcPr>
          <w:p w14:paraId="3025E358" w14:textId="77777777" w:rsidR="009A17C5" w:rsidRPr="00D13D94" w:rsidRDefault="009A17C5" w:rsidP="00F94B71">
            <w:pPr>
              <w:spacing w:line="360" w:lineRule="auto"/>
              <w:rPr>
                <w:sz w:val="26"/>
                <w:szCs w:val="26"/>
              </w:rPr>
            </w:pPr>
            <w:r>
              <w:rPr>
                <w:color w:val="000000"/>
                <w:sz w:val="26"/>
                <w:szCs w:val="26"/>
              </w:rPr>
              <w:t>old_value</w:t>
            </w:r>
          </w:p>
        </w:tc>
        <w:tc>
          <w:tcPr>
            <w:tcW w:w="2409" w:type="dxa"/>
          </w:tcPr>
          <w:p w14:paraId="388F6E14"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717EB733" w14:textId="77777777" w:rsidR="009A17C5" w:rsidRPr="00D13D94" w:rsidRDefault="009A17C5" w:rsidP="00F94B71">
            <w:pPr>
              <w:spacing w:line="360" w:lineRule="auto"/>
              <w:rPr>
                <w:sz w:val="26"/>
                <w:szCs w:val="26"/>
              </w:rPr>
            </w:pPr>
            <w:r>
              <w:rPr>
                <w:color w:val="000000"/>
                <w:sz w:val="26"/>
                <w:szCs w:val="26"/>
              </w:rPr>
              <w:t>Giá trị cũ của đối tượng trước khi hành động được thực hiện (nếu có).</w:t>
            </w:r>
          </w:p>
        </w:tc>
      </w:tr>
      <w:tr w:rsidR="009A17C5" w:rsidRPr="00D13D94" w14:paraId="0E4A77EE" w14:textId="77777777" w:rsidTr="00F94B71">
        <w:tc>
          <w:tcPr>
            <w:tcW w:w="708" w:type="dxa"/>
          </w:tcPr>
          <w:p w14:paraId="33B32507" w14:textId="77777777" w:rsidR="009A17C5" w:rsidRPr="00D13D94" w:rsidRDefault="009A17C5" w:rsidP="00F94B71">
            <w:pPr>
              <w:spacing w:line="360" w:lineRule="auto"/>
              <w:rPr>
                <w:sz w:val="26"/>
                <w:szCs w:val="26"/>
              </w:rPr>
            </w:pPr>
            <w:r>
              <w:rPr>
                <w:color w:val="000000"/>
                <w:sz w:val="26"/>
                <w:szCs w:val="26"/>
              </w:rPr>
              <w:t>8</w:t>
            </w:r>
          </w:p>
        </w:tc>
        <w:tc>
          <w:tcPr>
            <w:tcW w:w="2548" w:type="dxa"/>
          </w:tcPr>
          <w:p w14:paraId="7AA04E50" w14:textId="77777777" w:rsidR="009A17C5" w:rsidRPr="00D13D94" w:rsidRDefault="009A17C5" w:rsidP="00F94B71">
            <w:pPr>
              <w:spacing w:line="360" w:lineRule="auto"/>
              <w:rPr>
                <w:sz w:val="26"/>
                <w:szCs w:val="26"/>
              </w:rPr>
            </w:pPr>
            <w:r>
              <w:rPr>
                <w:color w:val="000000"/>
                <w:sz w:val="26"/>
                <w:szCs w:val="26"/>
              </w:rPr>
              <w:t>new_value</w:t>
            </w:r>
          </w:p>
        </w:tc>
        <w:tc>
          <w:tcPr>
            <w:tcW w:w="2409" w:type="dxa"/>
          </w:tcPr>
          <w:p w14:paraId="72E94BEB"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7B12761F" w14:textId="77777777" w:rsidR="009A17C5" w:rsidRPr="00D13D94" w:rsidRDefault="009A17C5" w:rsidP="00F94B71">
            <w:pPr>
              <w:spacing w:line="360" w:lineRule="auto"/>
              <w:rPr>
                <w:sz w:val="26"/>
                <w:szCs w:val="26"/>
              </w:rPr>
            </w:pPr>
            <w:r>
              <w:rPr>
                <w:color w:val="000000"/>
                <w:sz w:val="26"/>
                <w:szCs w:val="26"/>
              </w:rPr>
              <w:t>Giá trị mới của đối tượng sau khi hành động được thực hiện (nếu có).</w:t>
            </w:r>
          </w:p>
        </w:tc>
      </w:tr>
      <w:tr w:rsidR="009A17C5" w:rsidRPr="00D13D94" w14:paraId="5BE1A5F3" w14:textId="77777777" w:rsidTr="00F94B71">
        <w:tc>
          <w:tcPr>
            <w:tcW w:w="708" w:type="dxa"/>
          </w:tcPr>
          <w:p w14:paraId="59E791E4" w14:textId="77777777" w:rsidR="009A17C5" w:rsidRPr="00D13D94" w:rsidRDefault="009A17C5" w:rsidP="00F94B71">
            <w:pPr>
              <w:spacing w:line="360" w:lineRule="auto"/>
              <w:rPr>
                <w:sz w:val="26"/>
                <w:szCs w:val="26"/>
              </w:rPr>
            </w:pPr>
            <w:r>
              <w:rPr>
                <w:color w:val="000000"/>
                <w:sz w:val="26"/>
                <w:szCs w:val="26"/>
              </w:rPr>
              <w:t>9</w:t>
            </w:r>
          </w:p>
        </w:tc>
        <w:tc>
          <w:tcPr>
            <w:tcW w:w="2548" w:type="dxa"/>
          </w:tcPr>
          <w:p w14:paraId="23D4CD05" w14:textId="77777777" w:rsidR="009A17C5" w:rsidRPr="00D13D94" w:rsidRDefault="009A17C5" w:rsidP="00F94B71">
            <w:pPr>
              <w:spacing w:line="360" w:lineRule="auto"/>
              <w:rPr>
                <w:sz w:val="26"/>
                <w:szCs w:val="26"/>
              </w:rPr>
            </w:pPr>
            <w:r>
              <w:rPr>
                <w:color w:val="000000"/>
                <w:sz w:val="26"/>
                <w:szCs w:val="26"/>
              </w:rPr>
              <w:t>user_id</w:t>
            </w:r>
          </w:p>
        </w:tc>
        <w:tc>
          <w:tcPr>
            <w:tcW w:w="2409" w:type="dxa"/>
          </w:tcPr>
          <w:p w14:paraId="35C9EF97"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1EF9453B" w14:textId="77777777" w:rsidR="009A17C5" w:rsidRPr="00D13D94" w:rsidRDefault="009A17C5" w:rsidP="00F94B71">
            <w:pPr>
              <w:spacing w:line="360" w:lineRule="auto"/>
              <w:rPr>
                <w:sz w:val="26"/>
                <w:szCs w:val="26"/>
              </w:rPr>
            </w:pPr>
            <w:r>
              <w:rPr>
                <w:color w:val="000000"/>
                <w:sz w:val="26"/>
                <w:szCs w:val="26"/>
              </w:rPr>
              <w:t>Tham chiếu đến User, định danh của người dùng thực hiện hành động (required).</w:t>
            </w:r>
          </w:p>
        </w:tc>
      </w:tr>
      <w:tr w:rsidR="009A17C5" w:rsidRPr="00D13D94" w14:paraId="10E3D712" w14:textId="77777777" w:rsidTr="00F94B71">
        <w:tc>
          <w:tcPr>
            <w:tcW w:w="708" w:type="dxa"/>
          </w:tcPr>
          <w:p w14:paraId="7AA839FC" w14:textId="77777777" w:rsidR="009A17C5" w:rsidRPr="00D13D94" w:rsidRDefault="009A17C5" w:rsidP="00F94B71">
            <w:pPr>
              <w:spacing w:line="360" w:lineRule="auto"/>
              <w:rPr>
                <w:sz w:val="26"/>
                <w:szCs w:val="26"/>
              </w:rPr>
            </w:pPr>
            <w:r>
              <w:rPr>
                <w:color w:val="000000"/>
                <w:sz w:val="26"/>
                <w:szCs w:val="26"/>
              </w:rPr>
              <w:t>10</w:t>
            </w:r>
          </w:p>
        </w:tc>
        <w:tc>
          <w:tcPr>
            <w:tcW w:w="2548" w:type="dxa"/>
          </w:tcPr>
          <w:p w14:paraId="22C5692B" w14:textId="77777777" w:rsidR="009A17C5" w:rsidRPr="00D13D94" w:rsidRDefault="009A17C5" w:rsidP="00F94B71">
            <w:pPr>
              <w:spacing w:line="360" w:lineRule="auto"/>
              <w:rPr>
                <w:sz w:val="26"/>
                <w:szCs w:val="26"/>
              </w:rPr>
            </w:pPr>
            <w:r>
              <w:rPr>
                <w:color w:val="000000"/>
                <w:sz w:val="26"/>
                <w:szCs w:val="26"/>
              </w:rPr>
              <w:t>createdAt</w:t>
            </w:r>
          </w:p>
        </w:tc>
        <w:tc>
          <w:tcPr>
            <w:tcW w:w="2409" w:type="dxa"/>
          </w:tcPr>
          <w:p w14:paraId="0A604A66"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2B12F23D" w14:textId="77777777" w:rsidR="009A17C5" w:rsidRPr="00D13D94" w:rsidRDefault="009A17C5" w:rsidP="00F94B71">
            <w:pPr>
              <w:spacing w:line="360" w:lineRule="auto"/>
              <w:rPr>
                <w:sz w:val="26"/>
                <w:szCs w:val="26"/>
              </w:rPr>
            </w:pPr>
            <w:r>
              <w:rPr>
                <w:color w:val="000000"/>
                <w:sz w:val="26"/>
                <w:szCs w:val="26"/>
              </w:rPr>
              <w:t>Thời điểm hành động được thực hiện, mặc định là Date.now.</w:t>
            </w:r>
          </w:p>
        </w:tc>
      </w:tr>
      <w:tr w:rsidR="009A17C5" w:rsidRPr="00D13D94" w14:paraId="2472AC27" w14:textId="77777777" w:rsidTr="00F94B71">
        <w:tc>
          <w:tcPr>
            <w:tcW w:w="708" w:type="dxa"/>
          </w:tcPr>
          <w:p w14:paraId="0FBE76E7" w14:textId="77777777" w:rsidR="009A17C5" w:rsidRPr="00D13D94" w:rsidRDefault="009A17C5" w:rsidP="00F94B71">
            <w:pPr>
              <w:spacing w:line="360" w:lineRule="auto"/>
              <w:rPr>
                <w:sz w:val="26"/>
                <w:szCs w:val="26"/>
              </w:rPr>
            </w:pPr>
            <w:r>
              <w:rPr>
                <w:color w:val="000000"/>
                <w:sz w:val="26"/>
                <w:szCs w:val="26"/>
              </w:rPr>
              <w:t>11</w:t>
            </w:r>
          </w:p>
        </w:tc>
        <w:tc>
          <w:tcPr>
            <w:tcW w:w="2548" w:type="dxa"/>
          </w:tcPr>
          <w:p w14:paraId="18E43996" w14:textId="77777777" w:rsidR="009A17C5" w:rsidRPr="00D13D94" w:rsidRDefault="009A17C5" w:rsidP="00F94B71">
            <w:pPr>
              <w:spacing w:line="360" w:lineRule="auto"/>
              <w:rPr>
                <w:sz w:val="26"/>
                <w:szCs w:val="26"/>
              </w:rPr>
            </w:pPr>
            <w:r>
              <w:rPr>
                <w:color w:val="000000"/>
                <w:sz w:val="26"/>
                <w:szCs w:val="26"/>
              </w:rPr>
              <w:t>is_active</w:t>
            </w:r>
          </w:p>
        </w:tc>
        <w:tc>
          <w:tcPr>
            <w:tcW w:w="2409" w:type="dxa"/>
          </w:tcPr>
          <w:p w14:paraId="0681F5C7" w14:textId="77777777" w:rsidR="009A17C5" w:rsidRPr="00D13D94" w:rsidRDefault="009A17C5" w:rsidP="00F94B71">
            <w:pPr>
              <w:spacing w:line="360" w:lineRule="auto"/>
              <w:rPr>
                <w:sz w:val="26"/>
                <w:szCs w:val="26"/>
              </w:rPr>
            </w:pPr>
            <w:r>
              <w:rPr>
                <w:color w:val="000000"/>
                <w:sz w:val="26"/>
                <w:szCs w:val="26"/>
              </w:rPr>
              <w:t>Boolean</w:t>
            </w:r>
          </w:p>
        </w:tc>
        <w:tc>
          <w:tcPr>
            <w:tcW w:w="3397" w:type="dxa"/>
          </w:tcPr>
          <w:p w14:paraId="42BE954E" w14:textId="77777777" w:rsidR="009A17C5" w:rsidRPr="00D13D94" w:rsidRDefault="009A17C5" w:rsidP="00F94B71">
            <w:pPr>
              <w:spacing w:line="360" w:lineRule="auto"/>
              <w:rPr>
                <w:sz w:val="26"/>
                <w:szCs w:val="26"/>
              </w:rPr>
            </w:pPr>
            <w:r>
              <w:rPr>
                <w:color w:val="000000"/>
                <w:sz w:val="26"/>
                <w:szCs w:val="26"/>
              </w:rPr>
              <w:t>Trạng thái hoạt động của audit log, mặc định là true.</w:t>
            </w:r>
          </w:p>
        </w:tc>
      </w:tr>
      <w:tr w:rsidR="009A17C5" w:rsidRPr="00D13D94" w14:paraId="4400DF73" w14:textId="77777777" w:rsidTr="00F94B71">
        <w:tc>
          <w:tcPr>
            <w:tcW w:w="708" w:type="dxa"/>
          </w:tcPr>
          <w:p w14:paraId="5E430D56" w14:textId="77777777" w:rsidR="009A17C5" w:rsidRPr="00D13D94" w:rsidRDefault="009A17C5" w:rsidP="00F94B71">
            <w:pPr>
              <w:spacing w:line="360" w:lineRule="auto"/>
              <w:rPr>
                <w:sz w:val="26"/>
                <w:szCs w:val="26"/>
              </w:rPr>
            </w:pPr>
            <w:r>
              <w:rPr>
                <w:color w:val="000000"/>
                <w:sz w:val="26"/>
                <w:szCs w:val="26"/>
              </w:rPr>
              <w:t>12</w:t>
            </w:r>
          </w:p>
        </w:tc>
        <w:tc>
          <w:tcPr>
            <w:tcW w:w="2548" w:type="dxa"/>
          </w:tcPr>
          <w:p w14:paraId="4D638CC9" w14:textId="77777777" w:rsidR="009A17C5" w:rsidRPr="00D13D94" w:rsidRDefault="009A17C5" w:rsidP="00F94B71">
            <w:pPr>
              <w:spacing w:line="360" w:lineRule="auto"/>
              <w:rPr>
                <w:sz w:val="26"/>
                <w:szCs w:val="26"/>
              </w:rPr>
            </w:pPr>
            <w:r>
              <w:rPr>
                <w:color w:val="000000"/>
                <w:sz w:val="26"/>
                <w:szCs w:val="26"/>
              </w:rPr>
              <w:t>createdAt</w:t>
            </w:r>
          </w:p>
        </w:tc>
        <w:tc>
          <w:tcPr>
            <w:tcW w:w="2409" w:type="dxa"/>
          </w:tcPr>
          <w:p w14:paraId="7F1CCE1D"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0F1C193D" w14:textId="77777777" w:rsidR="009A17C5" w:rsidRPr="00D13D94" w:rsidRDefault="009A17C5" w:rsidP="00F94B71">
            <w:pPr>
              <w:spacing w:line="360" w:lineRule="auto"/>
              <w:rPr>
                <w:sz w:val="26"/>
                <w:szCs w:val="26"/>
              </w:rPr>
            </w:pPr>
            <w:r>
              <w:rPr>
                <w:color w:val="000000"/>
                <w:sz w:val="26"/>
                <w:szCs w:val="26"/>
              </w:rPr>
              <w:t>Thời gian ghi lại hành động. Tự động thêm nhờ timestamps.</w:t>
            </w:r>
          </w:p>
        </w:tc>
      </w:tr>
      <w:tr w:rsidR="009A17C5" w:rsidRPr="00D13D94" w14:paraId="61C12643" w14:textId="77777777" w:rsidTr="00F94B71">
        <w:tc>
          <w:tcPr>
            <w:tcW w:w="708" w:type="dxa"/>
          </w:tcPr>
          <w:p w14:paraId="708911A5" w14:textId="77777777" w:rsidR="009A17C5" w:rsidRPr="00D13D94" w:rsidRDefault="009A17C5" w:rsidP="00F94B71">
            <w:pPr>
              <w:spacing w:line="360" w:lineRule="auto"/>
              <w:rPr>
                <w:sz w:val="26"/>
                <w:szCs w:val="26"/>
              </w:rPr>
            </w:pPr>
            <w:r>
              <w:rPr>
                <w:color w:val="000000"/>
                <w:sz w:val="26"/>
                <w:szCs w:val="26"/>
              </w:rPr>
              <w:t>13</w:t>
            </w:r>
          </w:p>
        </w:tc>
        <w:tc>
          <w:tcPr>
            <w:tcW w:w="2548" w:type="dxa"/>
          </w:tcPr>
          <w:p w14:paraId="5576E319" w14:textId="77777777" w:rsidR="009A17C5" w:rsidRPr="00D13D94" w:rsidRDefault="009A17C5" w:rsidP="00F94B71">
            <w:pPr>
              <w:spacing w:line="360" w:lineRule="auto"/>
              <w:rPr>
                <w:sz w:val="26"/>
                <w:szCs w:val="26"/>
              </w:rPr>
            </w:pPr>
            <w:r>
              <w:rPr>
                <w:color w:val="000000"/>
                <w:sz w:val="26"/>
                <w:szCs w:val="26"/>
              </w:rPr>
              <w:t>updatedAt</w:t>
            </w:r>
          </w:p>
        </w:tc>
        <w:tc>
          <w:tcPr>
            <w:tcW w:w="2409" w:type="dxa"/>
          </w:tcPr>
          <w:p w14:paraId="4CF30F2C"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2399E3B4" w14:textId="77777777" w:rsidR="009A17C5" w:rsidRPr="00D13D94" w:rsidRDefault="009A17C5" w:rsidP="00F94B71">
            <w:pPr>
              <w:spacing w:line="360" w:lineRule="auto"/>
              <w:rPr>
                <w:sz w:val="26"/>
                <w:szCs w:val="26"/>
              </w:rPr>
            </w:pPr>
            <w:r>
              <w:rPr>
                <w:color w:val="000000"/>
                <w:sz w:val="26"/>
                <w:szCs w:val="26"/>
              </w:rPr>
              <w:t>Thời gian cập nhật nếu có thay đổi. Tự động thêm nhờ timestamps.</w:t>
            </w:r>
          </w:p>
        </w:tc>
      </w:tr>
    </w:tbl>
    <w:p w14:paraId="49E5C92E" w14:textId="77777777" w:rsidR="009A17C5" w:rsidRPr="00D13D94" w:rsidRDefault="009A17C5" w:rsidP="009A17C5">
      <w:pPr>
        <w:rPr>
          <w:rFonts w:ascii="Times New Roman" w:hAnsi="Times New Roman" w:cs="Times New Roman"/>
          <w:sz w:val="26"/>
          <w:szCs w:val="26"/>
        </w:rPr>
      </w:pPr>
    </w:p>
    <w:p w14:paraId="0F63D8AF" w14:textId="77777777" w:rsidR="009A17C5" w:rsidRPr="00D13D94" w:rsidRDefault="009A17C5" w:rsidP="009A17C5">
      <w:pPr>
        <w:pStyle w:val="Caption"/>
        <w:rPr>
          <w:rFonts w:cs="Times New Roman"/>
          <w:szCs w:val="26"/>
          <w:lang w:val="vi-VN"/>
        </w:rPr>
      </w:pPr>
      <w:bookmarkStart w:id="348" w:name="_Toc139288138"/>
      <w:bookmarkStart w:id="349" w:name="_Toc154326535"/>
      <w:bookmarkStart w:id="350" w:name="_Toc154432061"/>
      <w:bookmarkStart w:id="351" w:name="_Toc154432748"/>
      <w:bookmarkStart w:id="352" w:name="_Toc154432883"/>
      <w:bookmarkStart w:id="353" w:name="_Toc154432971"/>
      <w:r w:rsidRPr="00D13D94">
        <w:rPr>
          <w:rFonts w:cs="Times New Roman"/>
          <w:szCs w:val="26"/>
        </w:rPr>
        <w:t xml:space="preserve">Bảng </w:t>
      </w:r>
      <w:r w:rsidRPr="00D13D94">
        <w:rPr>
          <w:rFonts w:cs="Times New Roman"/>
          <w:szCs w:val="26"/>
        </w:rPr>
        <w:fldChar w:fldCharType="begin"/>
      </w:r>
      <w:r w:rsidRPr="00D13D94">
        <w:rPr>
          <w:rFonts w:cs="Times New Roman"/>
          <w:szCs w:val="26"/>
        </w:rPr>
        <w:instrText xml:space="preserve"> STYLEREF 2 \s </w:instrText>
      </w:r>
      <w:r w:rsidRPr="00D13D94">
        <w:rPr>
          <w:rFonts w:cs="Times New Roman"/>
          <w:szCs w:val="26"/>
        </w:rPr>
        <w:fldChar w:fldCharType="separate"/>
      </w:r>
      <w:r w:rsidRPr="00D13D94">
        <w:rPr>
          <w:rFonts w:cs="Times New Roman"/>
          <w:noProof/>
          <w:szCs w:val="26"/>
        </w:rPr>
        <w:t>3</w:t>
      </w:r>
      <w:r w:rsidRPr="00D13D94">
        <w:rPr>
          <w:rFonts w:cs="Times New Roman"/>
          <w:szCs w:val="26"/>
        </w:rPr>
        <w:fldChar w:fldCharType="end"/>
      </w:r>
      <w:r w:rsidRPr="00D13D94">
        <w:rPr>
          <w:rFonts w:cs="Times New Roman"/>
          <w:szCs w:val="26"/>
        </w:rPr>
        <w:t>.</w:t>
      </w:r>
      <w:r>
        <w:rPr>
          <w:rFonts w:cs="Times New Roman"/>
          <w:szCs w:val="26"/>
        </w:rPr>
        <w:t>11</w:t>
      </w:r>
      <w:r w:rsidRPr="00D13D94">
        <w:rPr>
          <w:rFonts w:cs="Times New Roman"/>
          <w:szCs w:val="26"/>
        </w:rPr>
        <w:t xml:space="preserve">. Mô tả </w:t>
      </w:r>
      <w:r w:rsidRPr="00D13D94">
        <w:rPr>
          <w:rFonts w:cs="Times New Roman"/>
          <w:szCs w:val="26"/>
          <w:lang w:val="vi-VN"/>
        </w:rPr>
        <w:t xml:space="preserve">bảng </w:t>
      </w:r>
      <w:bookmarkEnd w:id="348"/>
      <w:bookmarkEnd w:id="349"/>
      <w:bookmarkEnd w:id="350"/>
      <w:bookmarkEnd w:id="351"/>
      <w:bookmarkEnd w:id="352"/>
      <w:bookmarkEnd w:id="353"/>
      <w:r>
        <w:rPr>
          <w:rFonts w:cs="Times New Roman"/>
          <w:bCs/>
          <w:szCs w:val="26"/>
          <w:lang w:val="en-US"/>
        </w:rPr>
        <w:t>a</w:t>
      </w:r>
      <w:r w:rsidRPr="00D13D94">
        <w:rPr>
          <w:rFonts w:cs="Times New Roman"/>
          <w:bCs/>
          <w:szCs w:val="26"/>
          <w:lang w:val="en-US"/>
        </w:rPr>
        <w:t>ttachments</w:t>
      </w:r>
    </w:p>
    <w:tbl>
      <w:tblPr>
        <w:tblStyle w:val="TableGrid"/>
        <w:tblW w:w="0" w:type="auto"/>
        <w:tblLook w:val="04A0" w:firstRow="1" w:lastRow="0" w:firstColumn="1" w:lastColumn="0" w:noHBand="0" w:noVBand="1"/>
      </w:tblPr>
      <w:tblGrid>
        <w:gridCol w:w="708"/>
        <w:gridCol w:w="2548"/>
        <w:gridCol w:w="2409"/>
        <w:gridCol w:w="3397"/>
      </w:tblGrid>
      <w:tr w:rsidR="009A17C5" w:rsidRPr="00D13D94" w14:paraId="57CF3E3B" w14:textId="77777777" w:rsidTr="00F94B71">
        <w:tc>
          <w:tcPr>
            <w:tcW w:w="708" w:type="dxa"/>
          </w:tcPr>
          <w:p w14:paraId="047C656E" w14:textId="77777777" w:rsidR="009A17C5" w:rsidRPr="00D13D94" w:rsidRDefault="009A17C5" w:rsidP="00F94B71">
            <w:pPr>
              <w:spacing w:line="360" w:lineRule="auto"/>
              <w:rPr>
                <w:b/>
                <w:bCs/>
                <w:sz w:val="26"/>
                <w:szCs w:val="26"/>
                <w:lang w:val="en-US"/>
              </w:rPr>
            </w:pPr>
            <w:r w:rsidRPr="00D13D94">
              <w:rPr>
                <w:b/>
                <w:bCs/>
                <w:sz w:val="26"/>
                <w:szCs w:val="26"/>
              </w:rPr>
              <w:t>S</w:t>
            </w:r>
            <w:r w:rsidRPr="00D13D94">
              <w:rPr>
                <w:b/>
                <w:bCs/>
                <w:sz w:val="26"/>
                <w:szCs w:val="26"/>
                <w:lang w:val="en-US"/>
              </w:rPr>
              <w:t>TT</w:t>
            </w:r>
          </w:p>
        </w:tc>
        <w:tc>
          <w:tcPr>
            <w:tcW w:w="2548" w:type="dxa"/>
          </w:tcPr>
          <w:p w14:paraId="334BD4C0" w14:textId="77777777" w:rsidR="009A17C5" w:rsidRPr="00D13D94" w:rsidRDefault="009A17C5" w:rsidP="00F94B71">
            <w:pPr>
              <w:spacing w:line="360" w:lineRule="auto"/>
              <w:rPr>
                <w:b/>
                <w:bCs/>
                <w:sz w:val="26"/>
                <w:szCs w:val="26"/>
              </w:rPr>
            </w:pPr>
            <w:r w:rsidRPr="00D13D94">
              <w:rPr>
                <w:b/>
                <w:bCs/>
                <w:sz w:val="26"/>
                <w:szCs w:val="26"/>
              </w:rPr>
              <w:t>Tên thuộc tính</w:t>
            </w:r>
          </w:p>
        </w:tc>
        <w:tc>
          <w:tcPr>
            <w:tcW w:w="2409" w:type="dxa"/>
          </w:tcPr>
          <w:p w14:paraId="7F2D8E88" w14:textId="77777777" w:rsidR="009A17C5" w:rsidRPr="00D13D94" w:rsidRDefault="009A17C5" w:rsidP="00F94B71">
            <w:pPr>
              <w:spacing w:line="360" w:lineRule="auto"/>
              <w:rPr>
                <w:b/>
                <w:bCs/>
                <w:sz w:val="26"/>
                <w:szCs w:val="26"/>
              </w:rPr>
            </w:pPr>
            <w:r w:rsidRPr="00D13D94">
              <w:rPr>
                <w:b/>
                <w:bCs/>
                <w:sz w:val="26"/>
                <w:szCs w:val="26"/>
              </w:rPr>
              <w:t>Kiểu dữ liệu</w:t>
            </w:r>
          </w:p>
        </w:tc>
        <w:tc>
          <w:tcPr>
            <w:tcW w:w="3397" w:type="dxa"/>
          </w:tcPr>
          <w:p w14:paraId="11C1EDDF" w14:textId="77777777" w:rsidR="009A17C5" w:rsidRPr="00D13D94" w:rsidRDefault="009A17C5" w:rsidP="00F94B71">
            <w:pPr>
              <w:spacing w:line="360" w:lineRule="auto"/>
              <w:rPr>
                <w:b/>
                <w:bCs/>
                <w:sz w:val="26"/>
                <w:szCs w:val="26"/>
              </w:rPr>
            </w:pPr>
            <w:r w:rsidRPr="00D13D94">
              <w:rPr>
                <w:b/>
                <w:bCs/>
                <w:sz w:val="26"/>
                <w:szCs w:val="26"/>
              </w:rPr>
              <w:t>Ý nghĩa</w:t>
            </w:r>
          </w:p>
        </w:tc>
      </w:tr>
      <w:tr w:rsidR="009A17C5" w:rsidRPr="00D13D94" w14:paraId="3CDBA54F" w14:textId="77777777" w:rsidTr="00F94B71">
        <w:tc>
          <w:tcPr>
            <w:tcW w:w="708" w:type="dxa"/>
          </w:tcPr>
          <w:p w14:paraId="44933C71" w14:textId="77777777" w:rsidR="009A17C5" w:rsidRPr="00D13D94" w:rsidRDefault="009A17C5" w:rsidP="00F94B71">
            <w:pPr>
              <w:spacing w:line="360" w:lineRule="auto"/>
              <w:rPr>
                <w:sz w:val="26"/>
                <w:szCs w:val="26"/>
              </w:rPr>
            </w:pPr>
            <w:r>
              <w:rPr>
                <w:color w:val="000000"/>
                <w:sz w:val="26"/>
                <w:szCs w:val="26"/>
              </w:rPr>
              <w:t>1</w:t>
            </w:r>
          </w:p>
        </w:tc>
        <w:tc>
          <w:tcPr>
            <w:tcW w:w="2548" w:type="dxa"/>
          </w:tcPr>
          <w:p w14:paraId="5F82A12D" w14:textId="77777777" w:rsidR="009A17C5" w:rsidRPr="00D13D94" w:rsidRDefault="009A17C5" w:rsidP="00F94B71">
            <w:pPr>
              <w:spacing w:line="360" w:lineRule="auto"/>
              <w:rPr>
                <w:sz w:val="26"/>
                <w:szCs w:val="26"/>
              </w:rPr>
            </w:pPr>
            <w:r>
              <w:rPr>
                <w:color w:val="000000"/>
                <w:sz w:val="26"/>
                <w:szCs w:val="26"/>
              </w:rPr>
              <w:t>_id</w:t>
            </w:r>
          </w:p>
        </w:tc>
        <w:tc>
          <w:tcPr>
            <w:tcW w:w="2409" w:type="dxa"/>
          </w:tcPr>
          <w:p w14:paraId="316E2B4B"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6A7F9DF5" w14:textId="77777777" w:rsidR="009A17C5" w:rsidRPr="00D13D94" w:rsidRDefault="009A17C5" w:rsidP="00F94B71">
            <w:pPr>
              <w:spacing w:line="360" w:lineRule="auto"/>
              <w:rPr>
                <w:sz w:val="26"/>
                <w:szCs w:val="26"/>
              </w:rPr>
            </w:pPr>
            <w:r>
              <w:rPr>
                <w:color w:val="000000"/>
                <w:sz w:val="26"/>
                <w:szCs w:val="26"/>
              </w:rPr>
              <w:t>Định danh duy nhất của tài liệu.</w:t>
            </w:r>
          </w:p>
        </w:tc>
      </w:tr>
      <w:tr w:rsidR="009A17C5" w:rsidRPr="00D13D94" w14:paraId="2791FEA9" w14:textId="77777777" w:rsidTr="00F94B71">
        <w:tc>
          <w:tcPr>
            <w:tcW w:w="708" w:type="dxa"/>
          </w:tcPr>
          <w:p w14:paraId="5161915A" w14:textId="77777777" w:rsidR="009A17C5" w:rsidRPr="00D13D94" w:rsidRDefault="009A17C5" w:rsidP="00F94B71">
            <w:pPr>
              <w:spacing w:line="360" w:lineRule="auto"/>
              <w:rPr>
                <w:sz w:val="26"/>
                <w:szCs w:val="26"/>
              </w:rPr>
            </w:pPr>
            <w:r>
              <w:rPr>
                <w:color w:val="000000"/>
                <w:sz w:val="26"/>
                <w:szCs w:val="26"/>
              </w:rPr>
              <w:t>2</w:t>
            </w:r>
          </w:p>
        </w:tc>
        <w:tc>
          <w:tcPr>
            <w:tcW w:w="2548" w:type="dxa"/>
          </w:tcPr>
          <w:p w14:paraId="271218BE" w14:textId="77777777" w:rsidR="009A17C5" w:rsidRPr="00D13D94" w:rsidRDefault="009A17C5" w:rsidP="00F94B71">
            <w:pPr>
              <w:spacing w:line="360" w:lineRule="auto"/>
              <w:rPr>
                <w:sz w:val="26"/>
                <w:szCs w:val="26"/>
              </w:rPr>
            </w:pPr>
            <w:r>
              <w:rPr>
                <w:color w:val="000000"/>
                <w:sz w:val="26"/>
                <w:szCs w:val="26"/>
              </w:rPr>
              <w:t>originalName</w:t>
            </w:r>
          </w:p>
        </w:tc>
        <w:tc>
          <w:tcPr>
            <w:tcW w:w="2409" w:type="dxa"/>
          </w:tcPr>
          <w:p w14:paraId="7C4BEBD7"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07A38780" w14:textId="77777777" w:rsidR="009A17C5" w:rsidRPr="00D13D94" w:rsidRDefault="009A17C5" w:rsidP="00F94B71">
            <w:pPr>
              <w:spacing w:line="360" w:lineRule="auto"/>
              <w:rPr>
                <w:sz w:val="26"/>
                <w:szCs w:val="26"/>
              </w:rPr>
            </w:pPr>
            <w:r>
              <w:rPr>
                <w:color w:val="000000"/>
                <w:sz w:val="26"/>
                <w:szCs w:val="26"/>
              </w:rPr>
              <w:t>Tên gốc của tệp đính kèm.</w:t>
            </w:r>
          </w:p>
        </w:tc>
      </w:tr>
      <w:tr w:rsidR="009A17C5" w:rsidRPr="00D13D94" w14:paraId="73AD9E5E" w14:textId="77777777" w:rsidTr="00F94B71">
        <w:tc>
          <w:tcPr>
            <w:tcW w:w="708" w:type="dxa"/>
          </w:tcPr>
          <w:p w14:paraId="26E365F9" w14:textId="77777777" w:rsidR="009A17C5" w:rsidRPr="00D13D94" w:rsidRDefault="009A17C5" w:rsidP="00F94B71">
            <w:pPr>
              <w:spacing w:line="360" w:lineRule="auto"/>
              <w:rPr>
                <w:sz w:val="26"/>
                <w:szCs w:val="26"/>
              </w:rPr>
            </w:pPr>
            <w:r>
              <w:rPr>
                <w:color w:val="000000"/>
                <w:sz w:val="26"/>
                <w:szCs w:val="26"/>
              </w:rPr>
              <w:t>3</w:t>
            </w:r>
          </w:p>
        </w:tc>
        <w:tc>
          <w:tcPr>
            <w:tcW w:w="2548" w:type="dxa"/>
          </w:tcPr>
          <w:p w14:paraId="7CCBCD5B" w14:textId="77777777" w:rsidR="009A17C5" w:rsidRPr="00D13D94" w:rsidRDefault="009A17C5" w:rsidP="00F94B71">
            <w:pPr>
              <w:spacing w:line="360" w:lineRule="auto"/>
              <w:rPr>
                <w:sz w:val="26"/>
                <w:szCs w:val="26"/>
              </w:rPr>
            </w:pPr>
            <w:r>
              <w:rPr>
                <w:color w:val="000000"/>
                <w:sz w:val="26"/>
                <w:szCs w:val="26"/>
              </w:rPr>
              <w:t>fileName</w:t>
            </w:r>
          </w:p>
        </w:tc>
        <w:tc>
          <w:tcPr>
            <w:tcW w:w="2409" w:type="dxa"/>
          </w:tcPr>
          <w:p w14:paraId="31921C56"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4D55E7E2" w14:textId="77777777" w:rsidR="009A17C5" w:rsidRPr="00D13D94" w:rsidRDefault="009A17C5" w:rsidP="00F94B71">
            <w:pPr>
              <w:spacing w:line="360" w:lineRule="auto"/>
              <w:rPr>
                <w:sz w:val="26"/>
                <w:szCs w:val="26"/>
              </w:rPr>
            </w:pPr>
            <w:r>
              <w:rPr>
                <w:color w:val="000000"/>
                <w:sz w:val="26"/>
                <w:szCs w:val="26"/>
              </w:rPr>
              <w:t>Tên tệp sau khi đã được xử lý hoặc đổi tên (tên file lưu trữ).</w:t>
            </w:r>
          </w:p>
        </w:tc>
      </w:tr>
      <w:tr w:rsidR="009A17C5" w:rsidRPr="00D13D94" w14:paraId="2C812908" w14:textId="77777777" w:rsidTr="00F94B71">
        <w:tc>
          <w:tcPr>
            <w:tcW w:w="708" w:type="dxa"/>
          </w:tcPr>
          <w:p w14:paraId="66A1711C" w14:textId="77777777" w:rsidR="009A17C5" w:rsidRPr="00D13D94" w:rsidRDefault="009A17C5" w:rsidP="00F94B71">
            <w:pPr>
              <w:spacing w:line="360" w:lineRule="auto"/>
              <w:rPr>
                <w:sz w:val="26"/>
                <w:szCs w:val="26"/>
              </w:rPr>
            </w:pPr>
            <w:r>
              <w:rPr>
                <w:color w:val="000000"/>
                <w:sz w:val="26"/>
                <w:szCs w:val="26"/>
              </w:rPr>
              <w:t>4</w:t>
            </w:r>
          </w:p>
        </w:tc>
        <w:tc>
          <w:tcPr>
            <w:tcW w:w="2548" w:type="dxa"/>
          </w:tcPr>
          <w:p w14:paraId="5A7D2DD7" w14:textId="77777777" w:rsidR="009A17C5" w:rsidRPr="00D13D94" w:rsidRDefault="009A17C5" w:rsidP="00F94B71">
            <w:pPr>
              <w:spacing w:line="360" w:lineRule="auto"/>
              <w:rPr>
                <w:sz w:val="26"/>
                <w:szCs w:val="26"/>
              </w:rPr>
            </w:pPr>
            <w:r>
              <w:rPr>
                <w:color w:val="000000"/>
                <w:sz w:val="26"/>
                <w:szCs w:val="26"/>
              </w:rPr>
              <w:t>url</w:t>
            </w:r>
          </w:p>
        </w:tc>
        <w:tc>
          <w:tcPr>
            <w:tcW w:w="2409" w:type="dxa"/>
          </w:tcPr>
          <w:p w14:paraId="0F5475D0"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363864D6" w14:textId="77777777" w:rsidR="009A17C5" w:rsidRPr="00D13D94" w:rsidRDefault="009A17C5" w:rsidP="00F94B71">
            <w:pPr>
              <w:spacing w:line="360" w:lineRule="auto"/>
              <w:rPr>
                <w:sz w:val="26"/>
                <w:szCs w:val="26"/>
              </w:rPr>
            </w:pPr>
            <w:r>
              <w:rPr>
                <w:color w:val="000000"/>
                <w:sz w:val="26"/>
                <w:szCs w:val="26"/>
              </w:rPr>
              <w:t>URL hoặc đường dẫn đến tệp đã lưu trên server hoặc cloud storage.</w:t>
            </w:r>
          </w:p>
        </w:tc>
      </w:tr>
      <w:tr w:rsidR="009A17C5" w:rsidRPr="00D13D94" w14:paraId="67BE931B" w14:textId="77777777" w:rsidTr="00F94B71">
        <w:tc>
          <w:tcPr>
            <w:tcW w:w="708" w:type="dxa"/>
          </w:tcPr>
          <w:p w14:paraId="720FCFBA" w14:textId="77777777" w:rsidR="009A17C5" w:rsidRPr="00D13D94" w:rsidRDefault="009A17C5" w:rsidP="00F94B71">
            <w:pPr>
              <w:spacing w:line="360" w:lineRule="auto"/>
              <w:rPr>
                <w:sz w:val="26"/>
                <w:szCs w:val="26"/>
              </w:rPr>
            </w:pPr>
            <w:r>
              <w:rPr>
                <w:color w:val="000000"/>
                <w:sz w:val="26"/>
                <w:szCs w:val="26"/>
              </w:rPr>
              <w:t>5</w:t>
            </w:r>
          </w:p>
        </w:tc>
        <w:tc>
          <w:tcPr>
            <w:tcW w:w="2548" w:type="dxa"/>
          </w:tcPr>
          <w:p w14:paraId="63A0F8C5" w14:textId="77777777" w:rsidR="009A17C5" w:rsidRPr="00D13D94" w:rsidRDefault="009A17C5" w:rsidP="00F94B71">
            <w:pPr>
              <w:spacing w:line="360" w:lineRule="auto"/>
              <w:rPr>
                <w:sz w:val="26"/>
                <w:szCs w:val="26"/>
              </w:rPr>
            </w:pPr>
            <w:r>
              <w:rPr>
                <w:color w:val="000000"/>
                <w:sz w:val="26"/>
                <w:szCs w:val="26"/>
              </w:rPr>
              <w:t>mimeType</w:t>
            </w:r>
          </w:p>
        </w:tc>
        <w:tc>
          <w:tcPr>
            <w:tcW w:w="2409" w:type="dxa"/>
          </w:tcPr>
          <w:p w14:paraId="3174947B"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6070F046" w14:textId="77777777" w:rsidR="009A17C5" w:rsidRPr="00D13D94" w:rsidRDefault="009A17C5" w:rsidP="00F94B71">
            <w:pPr>
              <w:spacing w:line="360" w:lineRule="auto"/>
              <w:rPr>
                <w:sz w:val="26"/>
                <w:szCs w:val="26"/>
              </w:rPr>
            </w:pPr>
            <w:r>
              <w:rPr>
                <w:color w:val="000000"/>
                <w:sz w:val="26"/>
                <w:szCs w:val="26"/>
              </w:rPr>
              <w:t>Loại tệp, ví dụ: image/jpeg, application/pdf, v.v.</w:t>
            </w:r>
          </w:p>
        </w:tc>
      </w:tr>
      <w:tr w:rsidR="009A17C5" w:rsidRPr="00D13D94" w14:paraId="7919272C" w14:textId="77777777" w:rsidTr="00F94B71">
        <w:tc>
          <w:tcPr>
            <w:tcW w:w="708" w:type="dxa"/>
          </w:tcPr>
          <w:p w14:paraId="151E5F4F" w14:textId="77777777" w:rsidR="009A17C5" w:rsidRPr="00D13D94" w:rsidRDefault="009A17C5" w:rsidP="00F94B71">
            <w:pPr>
              <w:spacing w:line="360" w:lineRule="auto"/>
              <w:rPr>
                <w:sz w:val="26"/>
                <w:szCs w:val="26"/>
              </w:rPr>
            </w:pPr>
            <w:r>
              <w:rPr>
                <w:color w:val="000000"/>
                <w:sz w:val="26"/>
                <w:szCs w:val="26"/>
              </w:rPr>
              <w:t>6</w:t>
            </w:r>
          </w:p>
        </w:tc>
        <w:tc>
          <w:tcPr>
            <w:tcW w:w="2548" w:type="dxa"/>
          </w:tcPr>
          <w:p w14:paraId="493B0DC6" w14:textId="77777777" w:rsidR="009A17C5" w:rsidRPr="00D13D94" w:rsidRDefault="009A17C5" w:rsidP="00F94B71">
            <w:pPr>
              <w:spacing w:line="360" w:lineRule="auto"/>
              <w:rPr>
                <w:sz w:val="26"/>
                <w:szCs w:val="26"/>
              </w:rPr>
            </w:pPr>
            <w:r>
              <w:rPr>
                <w:color w:val="000000"/>
                <w:sz w:val="26"/>
                <w:szCs w:val="26"/>
              </w:rPr>
              <w:t>size</w:t>
            </w:r>
          </w:p>
        </w:tc>
        <w:tc>
          <w:tcPr>
            <w:tcW w:w="2409" w:type="dxa"/>
          </w:tcPr>
          <w:p w14:paraId="798C47FB" w14:textId="77777777" w:rsidR="009A17C5" w:rsidRPr="00D13D94" w:rsidRDefault="009A17C5" w:rsidP="00F94B71">
            <w:pPr>
              <w:spacing w:line="360" w:lineRule="auto"/>
              <w:rPr>
                <w:sz w:val="26"/>
                <w:szCs w:val="26"/>
              </w:rPr>
            </w:pPr>
            <w:r>
              <w:rPr>
                <w:color w:val="000000"/>
                <w:sz w:val="26"/>
                <w:szCs w:val="26"/>
              </w:rPr>
              <w:t>Number</w:t>
            </w:r>
          </w:p>
        </w:tc>
        <w:tc>
          <w:tcPr>
            <w:tcW w:w="3397" w:type="dxa"/>
          </w:tcPr>
          <w:p w14:paraId="15B26D56" w14:textId="77777777" w:rsidR="009A17C5" w:rsidRPr="00D13D94" w:rsidRDefault="009A17C5" w:rsidP="00F94B71">
            <w:pPr>
              <w:spacing w:line="360" w:lineRule="auto"/>
              <w:rPr>
                <w:sz w:val="26"/>
                <w:szCs w:val="26"/>
              </w:rPr>
            </w:pPr>
            <w:r>
              <w:rPr>
                <w:color w:val="000000"/>
                <w:sz w:val="26"/>
                <w:szCs w:val="26"/>
              </w:rPr>
              <w:t>Kích thước của tệp đính kèm tính bằng byte.</w:t>
            </w:r>
          </w:p>
        </w:tc>
      </w:tr>
      <w:tr w:rsidR="009A17C5" w:rsidRPr="00D13D94" w14:paraId="623E7703" w14:textId="77777777" w:rsidTr="00F94B71">
        <w:tc>
          <w:tcPr>
            <w:tcW w:w="708" w:type="dxa"/>
          </w:tcPr>
          <w:p w14:paraId="5500C642" w14:textId="77777777" w:rsidR="009A17C5" w:rsidRPr="00D13D94" w:rsidRDefault="009A17C5" w:rsidP="00F94B71">
            <w:pPr>
              <w:spacing w:line="360" w:lineRule="auto"/>
              <w:rPr>
                <w:sz w:val="26"/>
                <w:szCs w:val="26"/>
              </w:rPr>
            </w:pPr>
            <w:r>
              <w:rPr>
                <w:color w:val="000000"/>
                <w:sz w:val="26"/>
                <w:szCs w:val="26"/>
              </w:rPr>
              <w:t>7</w:t>
            </w:r>
          </w:p>
        </w:tc>
        <w:tc>
          <w:tcPr>
            <w:tcW w:w="2548" w:type="dxa"/>
          </w:tcPr>
          <w:p w14:paraId="19C2B4CF" w14:textId="77777777" w:rsidR="009A17C5" w:rsidRPr="00D13D94" w:rsidRDefault="009A17C5" w:rsidP="00F94B71">
            <w:pPr>
              <w:spacing w:line="360" w:lineRule="auto"/>
              <w:rPr>
                <w:sz w:val="26"/>
                <w:szCs w:val="26"/>
              </w:rPr>
            </w:pPr>
            <w:r>
              <w:rPr>
                <w:color w:val="000000"/>
                <w:sz w:val="26"/>
                <w:szCs w:val="26"/>
              </w:rPr>
              <w:t>entityId</w:t>
            </w:r>
          </w:p>
        </w:tc>
        <w:tc>
          <w:tcPr>
            <w:tcW w:w="2409" w:type="dxa"/>
          </w:tcPr>
          <w:p w14:paraId="5D9F3314"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3F7763DA" w14:textId="77777777" w:rsidR="009A17C5" w:rsidRPr="00D13D94" w:rsidRDefault="009A17C5" w:rsidP="00F94B71">
            <w:pPr>
              <w:spacing w:line="360" w:lineRule="auto"/>
              <w:rPr>
                <w:sz w:val="26"/>
                <w:szCs w:val="26"/>
              </w:rPr>
            </w:pPr>
            <w:r>
              <w:rPr>
                <w:color w:val="000000"/>
                <w:sz w:val="26"/>
                <w:szCs w:val="26"/>
              </w:rPr>
              <w:t>ID của đối tượng mà tệp đính kèm liên kết tới, có thể là một Task, Chat, hoặc Project.</w:t>
            </w:r>
          </w:p>
        </w:tc>
      </w:tr>
      <w:tr w:rsidR="009A17C5" w:rsidRPr="00D13D94" w14:paraId="58A8C27A" w14:textId="77777777" w:rsidTr="00F94B71">
        <w:tc>
          <w:tcPr>
            <w:tcW w:w="708" w:type="dxa"/>
          </w:tcPr>
          <w:p w14:paraId="11689F9C" w14:textId="77777777" w:rsidR="009A17C5" w:rsidRPr="00D13D94" w:rsidRDefault="009A17C5" w:rsidP="00F94B71">
            <w:pPr>
              <w:spacing w:line="360" w:lineRule="auto"/>
              <w:rPr>
                <w:sz w:val="26"/>
                <w:szCs w:val="26"/>
              </w:rPr>
            </w:pPr>
            <w:r>
              <w:rPr>
                <w:color w:val="000000"/>
                <w:sz w:val="26"/>
                <w:szCs w:val="26"/>
              </w:rPr>
              <w:t>8</w:t>
            </w:r>
          </w:p>
        </w:tc>
        <w:tc>
          <w:tcPr>
            <w:tcW w:w="2548" w:type="dxa"/>
          </w:tcPr>
          <w:p w14:paraId="75BFDE43" w14:textId="77777777" w:rsidR="009A17C5" w:rsidRPr="00D13D94" w:rsidRDefault="009A17C5" w:rsidP="00F94B71">
            <w:pPr>
              <w:spacing w:line="360" w:lineRule="auto"/>
              <w:rPr>
                <w:sz w:val="26"/>
                <w:szCs w:val="26"/>
              </w:rPr>
            </w:pPr>
            <w:r>
              <w:rPr>
                <w:color w:val="000000"/>
                <w:sz w:val="26"/>
                <w:szCs w:val="26"/>
              </w:rPr>
              <w:t>entityType</w:t>
            </w:r>
          </w:p>
        </w:tc>
        <w:tc>
          <w:tcPr>
            <w:tcW w:w="2409" w:type="dxa"/>
          </w:tcPr>
          <w:p w14:paraId="5CBEB230" w14:textId="77777777" w:rsidR="009A17C5" w:rsidRPr="00D13D94" w:rsidRDefault="009A17C5" w:rsidP="00F94B71">
            <w:pPr>
              <w:spacing w:line="360" w:lineRule="auto"/>
              <w:rPr>
                <w:sz w:val="26"/>
                <w:szCs w:val="26"/>
              </w:rPr>
            </w:pPr>
            <w:r>
              <w:rPr>
                <w:color w:val="000000"/>
                <w:sz w:val="26"/>
                <w:szCs w:val="26"/>
              </w:rPr>
              <w:t>String</w:t>
            </w:r>
          </w:p>
        </w:tc>
        <w:tc>
          <w:tcPr>
            <w:tcW w:w="3397" w:type="dxa"/>
          </w:tcPr>
          <w:p w14:paraId="1AC6D366" w14:textId="77777777" w:rsidR="009A17C5" w:rsidRPr="00D13D94" w:rsidRDefault="009A17C5" w:rsidP="00F94B71">
            <w:pPr>
              <w:spacing w:line="360" w:lineRule="auto"/>
              <w:rPr>
                <w:sz w:val="26"/>
                <w:szCs w:val="26"/>
              </w:rPr>
            </w:pPr>
            <w:r>
              <w:rPr>
                <w:color w:val="000000"/>
                <w:sz w:val="26"/>
                <w:szCs w:val="26"/>
              </w:rPr>
              <w:t>Loại entity mà tệp này gắn với, có thể là Task, Chat, hoặc Project (dùng enum để hạn chế giá trị).</w:t>
            </w:r>
          </w:p>
        </w:tc>
      </w:tr>
      <w:tr w:rsidR="009A17C5" w:rsidRPr="00D13D94" w14:paraId="44FD2A45" w14:textId="77777777" w:rsidTr="00F94B71">
        <w:tc>
          <w:tcPr>
            <w:tcW w:w="708" w:type="dxa"/>
          </w:tcPr>
          <w:p w14:paraId="5D3994AA" w14:textId="77777777" w:rsidR="009A17C5" w:rsidRPr="00D13D94" w:rsidRDefault="009A17C5" w:rsidP="00F94B71">
            <w:pPr>
              <w:spacing w:line="360" w:lineRule="auto"/>
              <w:rPr>
                <w:sz w:val="26"/>
                <w:szCs w:val="26"/>
              </w:rPr>
            </w:pPr>
            <w:r>
              <w:rPr>
                <w:color w:val="000000"/>
                <w:sz w:val="26"/>
                <w:szCs w:val="26"/>
              </w:rPr>
              <w:t>9</w:t>
            </w:r>
          </w:p>
        </w:tc>
        <w:tc>
          <w:tcPr>
            <w:tcW w:w="2548" w:type="dxa"/>
          </w:tcPr>
          <w:p w14:paraId="05092F81" w14:textId="77777777" w:rsidR="009A17C5" w:rsidRPr="00D13D94" w:rsidRDefault="009A17C5" w:rsidP="00F94B71">
            <w:pPr>
              <w:spacing w:line="360" w:lineRule="auto"/>
              <w:rPr>
                <w:sz w:val="26"/>
                <w:szCs w:val="26"/>
              </w:rPr>
            </w:pPr>
            <w:r>
              <w:rPr>
                <w:color w:val="000000"/>
                <w:sz w:val="26"/>
                <w:szCs w:val="26"/>
              </w:rPr>
              <w:t>uploadedBy</w:t>
            </w:r>
          </w:p>
        </w:tc>
        <w:tc>
          <w:tcPr>
            <w:tcW w:w="2409" w:type="dxa"/>
          </w:tcPr>
          <w:p w14:paraId="4C701100" w14:textId="77777777" w:rsidR="009A17C5" w:rsidRPr="00D13D94" w:rsidRDefault="009A17C5" w:rsidP="00F94B71">
            <w:pPr>
              <w:spacing w:line="360" w:lineRule="auto"/>
              <w:rPr>
                <w:sz w:val="26"/>
                <w:szCs w:val="26"/>
              </w:rPr>
            </w:pPr>
            <w:r>
              <w:rPr>
                <w:color w:val="000000"/>
                <w:sz w:val="26"/>
                <w:szCs w:val="26"/>
              </w:rPr>
              <w:t>ObjectId</w:t>
            </w:r>
          </w:p>
        </w:tc>
        <w:tc>
          <w:tcPr>
            <w:tcW w:w="3397" w:type="dxa"/>
          </w:tcPr>
          <w:p w14:paraId="0248FC21" w14:textId="77777777" w:rsidR="009A17C5" w:rsidRPr="00D13D94" w:rsidRDefault="009A17C5" w:rsidP="00F94B71">
            <w:pPr>
              <w:spacing w:line="360" w:lineRule="auto"/>
              <w:rPr>
                <w:sz w:val="26"/>
                <w:szCs w:val="26"/>
              </w:rPr>
            </w:pPr>
            <w:r>
              <w:rPr>
                <w:color w:val="000000"/>
                <w:sz w:val="26"/>
                <w:szCs w:val="26"/>
              </w:rPr>
              <w:t>Tham chiếu đến User, định danh của người dùng đã tải lên tệp này.</w:t>
            </w:r>
          </w:p>
        </w:tc>
      </w:tr>
      <w:tr w:rsidR="009A17C5" w:rsidRPr="00D13D94" w14:paraId="50233B67" w14:textId="77777777" w:rsidTr="00F94B71">
        <w:tc>
          <w:tcPr>
            <w:tcW w:w="708" w:type="dxa"/>
          </w:tcPr>
          <w:p w14:paraId="3F4B8052" w14:textId="77777777" w:rsidR="009A17C5" w:rsidRPr="00D13D94" w:rsidRDefault="009A17C5" w:rsidP="00F94B71">
            <w:pPr>
              <w:spacing w:line="360" w:lineRule="auto"/>
              <w:rPr>
                <w:sz w:val="26"/>
                <w:szCs w:val="26"/>
              </w:rPr>
            </w:pPr>
            <w:r>
              <w:rPr>
                <w:color w:val="000000"/>
                <w:sz w:val="26"/>
                <w:szCs w:val="26"/>
              </w:rPr>
              <w:t>10</w:t>
            </w:r>
          </w:p>
        </w:tc>
        <w:tc>
          <w:tcPr>
            <w:tcW w:w="2548" w:type="dxa"/>
          </w:tcPr>
          <w:p w14:paraId="4E869FCE" w14:textId="77777777" w:rsidR="009A17C5" w:rsidRPr="00D13D94" w:rsidRDefault="009A17C5" w:rsidP="00F94B71">
            <w:pPr>
              <w:spacing w:line="360" w:lineRule="auto"/>
              <w:rPr>
                <w:sz w:val="26"/>
                <w:szCs w:val="26"/>
              </w:rPr>
            </w:pPr>
            <w:r>
              <w:rPr>
                <w:color w:val="000000"/>
                <w:sz w:val="26"/>
                <w:szCs w:val="26"/>
              </w:rPr>
              <w:t>is_active</w:t>
            </w:r>
          </w:p>
        </w:tc>
        <w:tc>
          <w:tcPr>
            <w:tcW w:w="2409" w:type="dxa"/>
          </w:tcPr>
          <w:p w14:paraId="1DAD8FC2" w14:textId="77777777" w:rsidR="009A17C5" w:rsidRPr="00D13D94" w:rsidRDefault="009A17C5" w:rsidP="00F94B71">
            <w:pPr>
              <w:spacing w:line="360" w:lineRule="auto"/>
              <w:rPr>
                <w:sz w:val="26"/>
                <w:szCs w:val="26"/>
              </w:rPr>
            </w:pPr>
            <w:r>
              <w:rPr>
                <w:color w:val="000000"/>
                <w:sz w:val="26"/>
                <w:szCs w:val="26"/>
              </w:rPr>
              <w:t>Boolean</w:t>
            </w:r>
          </w:p>
        </w:tc>
        <w:tc>
          <w:tcPr>
            <w:tcW w:w="3397" w:type="dxa"/>
          </w:tcPr>
          <w:p w14:paraId="2670CADD" w14:textId="77777777" w:rsidR="009A17C5" w:rsidRPr="00D13D94" w:rsidRDefault="009A17C5" w:rsidP="00F94B71">
            <w:pPr>
              <w:spacing w:line="360" w:lineRule="auto"/>
              <w:rPr>
                <w:sz w:val="26"/>
                <w:szCs w:val="26"/>
              </w:rPr>
            </w:pPr>
            <w:r>
              <w:rPr>
                <w:color w:val="000000"/>
                <w:sz w:val="26"/>
                <w:szCs w:val="26"/>
              </w:rPr>
              <w:t>Trạng thái hoạt động của tệp đính kèm, mặc định là true, chỉ ra liệu tệp có còn sử dụng hay không.</w:t>
            </w:r>
          </w:p>
        </w:tc>
      </w:tr>
      <w:tr w:rsidR="009A17C5" w:rsidRPr="00D13D94" w14:paraId="608526E1" w14:textId="77777777" w:rsidTr="00F94B71">
        <w:tc>
          <w:tcPr>
            <w:tcW w:w="708" w:type="dxa"/>
          </w:tcPr>
          <w:p w14:paraId="72AAC451" w14:textId="77777777" w:rsidR="009A17C5" w:rsidRPr="00D13D94" w:rsidRDefault="009A17C5" w:rsidP="00F94B71">
            <w:pPr>
              <w:spacing w:line="360" w:lineRule="auto"/>
              <w:rPr>
                <w:sz w:val="26"/>
                <w:szCs w:val="26"/>
              </w:rPr>
            </w:pPr>
            <w:r>
              <w:rPr>
                <w:color w:val="000000"/>
                <w:sz w:val="26"/>
                <w:szCs w:val="26"/>
              </w:rPr>
              <w:t>11</w:t>
            </w:r>
          </w:p>
        </w:tc>
        <w:tc>
          <w:tcPr>
            <w:tcW w:w="2548" w:type="dxa"/>
          </w:tcPr>
          <w:p w14:paraId="1C3A58D4" w14:textId="77777777" w:rsidR="009A17C5" w:rsidRPr="00D13D94" w:rsidRDefault="009A17C5" w:rsidP="00F94B71">
            <w:pPr>
              <w:spacing w:line="360" w:lineRule="auto"/>
              <w:rPr>
                <w:sz w:val="26"/>
                <w:szCs w:val="26"/>
              </w:rPr>
            </w:pPr>
            <w:r>
              <w:rPr>
                <w:color w:val="000000"/>
                <w:sz w:val="26"/>
                <w:szCs w:val="26"/>
              </w:rPr>
              <w:t>createdAt</w:t>
            </w:r>
          </w:p>
        </w:tc>
        <w:tc>
          <w:tcPr>
            <w:tcW w:w="2409" w:type="dxa"/>
          </w:tcPr>
          <w:p w14:paraId="056E8B2B"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7CDDB567" w14:textId="77777777" w:rsidR="009A17C5" w:rsidRPr="00D13D94" w:rsidRDefault="009A17C5" w:rsidP="00F94B71">
            <w:pPr>
              <w:spacing w:line="360" w:lineRule="auto"/>
              <w:rPr>
                <w:sz w:val="26"/>
                <w:szCs w:val="26"/>
              </w:rPr>
            </w:pPr>
            <w:r>
              <w:rPr>
                <w:color w:val="000000"/>
                <w:sz w:val="26"/>
                <w:szCs w:val="26"/>
              </w:rPr>
              <w:t>Thời gian tạo bản ghi, tự động thêm nhờ timestamps.</w:t>
            </w:r>
          </w:p>
        </w:tc>
      </w:tr>
      <w:tr w:rsidR="009A17C5" w:rsidRPr="00D13D94" w14:paraId="362399BD" w14:textId="77777777" w:rsidTr="00F94B71">
        <w:tc>
          <w:tcPr>
            <w:tcW w:w="708" w:type="dxa"/>
          </w:tcPr>
          <w:p w14:paraId="6F316651" w14:textId="77777777" w:rsidR="009A17C5" w:rsidRPr="00D13D94" w:rsidRDefault="009A17C5" w:rsidP="00F94B71">
            <w:pPr>
              <w:spacing w:line="360" w:lineRule="auto"/>
              <w:rPr>
                <w:sz w:val="26"/>
                <w:szCs w:val="26"/>
              </w:rPr>
            </w:pPr>
            <w:r>
              <w:rPr>
                <w:color w:val="000000"/>
                <w:sz w:val="26"/>
                <w:szCs w:val="26"/>
              </w:rPr>
              <w:lastRenderedPageBreak/>
              <w:t>12</w:t>
            </w:r>
          </w:p>
        </w:tc>
        <w:tc>
          <w:tcPr>
            <w:tcW w:w="2548" w:type="dxa"/>
          </w:tcPr>
          <w:p w14:paraId="552F36CC" w14:textId="77777777" w:rsidR="009A17C5" w:rsidRPr="00D13D94" w:rsidRDefault="009A17C5" w:rsidP="00F94B71">
            <w:pPr>
              <w:spacing w:line="360" w:lineRule="auto"/>
              <w:rPr>
                <w:sz w:val="26"/>
                <w:szCs w:val="26"/>
              </w:rPr>
            </w:pPr>
            <w:r>
              <w:rPr>
                <w:color w:val="000000"/>
                <w:sz w:val="26"/>
                <w:szCs w:val="26"/>
              </w:rPr>
              <w:t>updatedAt</w:t>
            </w:r>
          </w:p>
        </w:tc>
        <w:tc>
          <w:tcPr>
            <w:tcW w:w="2409" w:type="dxa"/>
          </w:tcPr>
          <w:p w14:paraId="0F56163D" w14:textId="77777777" w:rsidR="009A17C5" w:rsidRPr="00D13D94" w:rsidRDefault="009A17C5" w:rsidP="00F94B71">
            <w:pPr>
              <w:spacing w:line="360" w:lineRule="auto"/>
              <w:rPr>
                <w:sz w:val="26"/>
                <w:szCs w:val="26"/>
              </w:rPr>
            </w:pPr>
            <w:r>
              <w:rPr>
                <w:color w:val="000000"/>
                <w:sz w:val="26"/>
                <w:szCs w:val="26"/>
              </w:rPr>
              <w:t>Date</w:t>
            </w:r>
          </w:p>
        </w:tc>
        <w:tc>
          <w:tcPr>
            <w:tcW w:w="3397" w:type="dxa"/>
          </w:tcPr>
          <w:p w14:paraId="749FEBBD" w14:textId="77777777" w:rsidR="009A17C5" w:rsidRPr="00D13D94" w:rsidRDefault="009A17C5" w:rsidP="00F94B71">
            <w:pPr>
              <w:spacing w:line="360" w:lineRule="auto"/>
              <w:rPr>
                <w:sz w:val="26"/>
                <w:szCs w:val="26"/>
              </w:rPr>
            </w:pPr>
            <w:r>
              <w:rPr>
                <w:color w:val="000000"/>
                <w:sz w:val="26"/>
                <w:szCs w:val="26"/>
              </w:rPr>
              <w:t>Thời gian cập nhật bản ghi, tự động thêm nhờ timestamps.</w:t>
            </w:r>
          </w:p>
        </w:tc>
      </w:tr>
    </w:tbl>
    <w:p w14:paraId="0ECDA6AE" w14:textId="77777777" w:rsidR="009A17C5" w:rsidRPr="00D13D94" w:rsidRDefault="009A17C5" w:rsidP="009A17C5">
      <w:pPr>
        <w:rPr>
          <w:rFonts w:ascii="Times New Roman" w:hAnsi="Times New Roman" w:cs="Times New Roman"/>
          <w:sz w:val="26"/>
          <w:szCs w:val="26"/>
        </w:rPr>
      </w:pPr>
    </w:p>
    <w:p w14:paraId="02800B79" w14:textId="77777777" w:rsidR="009A17C5" w:rsidRPr="00D13D94" w:rsidRDefault="009A17C5" w:rsidP="009A17C5">
      <w:pPr>
        <w:rPr>
          <w:rFonts w:ascii="Times New Roman" w:hAnsi="Times New Roman" w:cs="Times New Roman"/>
          <w:sz w:val="26"/>
          <w:szCs w:val="26"/>
        </w:rPr>
      </w:pPr>
    </w:p>
    <w:p w14:paraId="0767B0E1" w14:textId="697E7F69" w:rsidR="4C8B4471" w:rsidRDefault="4C8B4471" w:rsidP="4C8B4471">
      <w:pPr>
        <w:rPr>
          <w:lang w:val="vi-VN"/>
        </w:rPr>
      </w:pPr>
    </w:p>
    <w:p w14:paraId="55D6A461" w14:textId="77777777" w:rsidR="00ED1A22" w:rsidRDefault="00ED1A22" w:rsidP="00B754F9">
      <w:pPr>
        <w:rPr>
          <w:rFonts w:ascii="Times New Roman" w:hAnsi="Times New Roman" w:cs="Times New Roman"/>
          <w:sz w:val="26"/>
          <w:szCs w:val="26"/>
        </w:rPr>
      </w:pPr>
    </w:p>
    <w:p w14:paraId="59A41D0E" w14:textId="38169129" w:rsidR="00C52D43" w:rsidRDefault="00C52D43">
      <w:pPr>
        <w:rPr>
          <w:rFonts w:ascii="Times New Roman" w:hAnsi="Times New Roman" w:cs="Times New Roman"/>
          <w:sz w:val="26"/>
          <w:szCs w:val="26"/>
        </w:rPr>
      </w:pPr>
      <w:r>
        <w:rPr>
          <w:rFonts w:ascii="Times New Roman" w:hAnsi="Times New Roman" w:cs="Times New Roman"/>
          <w:sz w:val="26"/>
          <w:szCs w:val="26"/>
        </w:rPr>
        <w:br w:type="page"/>
      </w:r>
    </w:p>
    <w:p w14:paraId="54CBB5FF" w14:textId="77777777" w:rsidR="00ED1A22" w:rsidRDefault="00ED1A22" w:rsidP="00B754F9">
      <w:pPr>
        <w:rPr>
          <w:rFonts w:ascii="Times New Roman" w:hAnsi="Times New Roman" w:cs="Times New Roman"/>
          <w:sz w:val="26"/>
          <w:szCs w:val="26"/>
        </w:rPr>
      </w:pPr>
    </w:p>
    <w:p w14:paraId="45E40885" w14:textId="77777777" w:rsidR="00252775" w:rsidRPr="009826CC" w:rsidRDefault="00252775" w:rsidP="009F0984">
      <w:pPr>
        <w:pStyle w:val="Heading3"/>
        <w:numPr>
          <w:ilvl w:val="1"/>
          <w:numId w:val="28"/>
        </w:numPr>
        <w:ind w:left="357" w:hanging="357"/>
        <w:rPr>
          <w:rFonts w:cs="Times New Roman"/>
          <w:szCs w:val="26"/>
          <w:lang w:val="vi-VN"/>
        </w:rPr>
      </w:pPr>
      <w:bookmarkStart w:id="354" w:name="_Toc184671844"/>
      <w:r w:rsidRPr="009826CC">
        <w:rPr>
          <w:rFonts w:cs="Times New Roman"/>
          <w:szCs w:val="26"/>
          <w:lang w:val="vi-VN"/>
        </w:rPr>
        <w:t xml:space="preserve">Thiết kế </w:t>
      </w:r>
      <w:r w:rsidRPr="009826CC">
        <w:rPr>
          <w:rFonts w:cs="Times New Roman"/>
          <w:szCs w:val="26"/>
          <w:lang w:val="en-US"/>
        </w:rPr>
        <w:t>giao diện</w:t>
      </w:r>
      <w:bookmarkEnd w:id="271"/>
      <w:bookmarkEnd w:id="272"/>
      <w:bookmarkEnd w:id="273"/>
      <w:bookmarkEnd w:id="274"/>
      <w:bookmarkEnd w:id="354"/>
    </w:p>
    <w:p w14:paraId="0F7F5A8F" w14:textId="77777777" w:rsidR="009A17C5" w:rsidRPr="00221217" w:rsidRDefault="009A17C5" w:rsidP="009A17C5">
      <w:pPr>
        <w:pStyle w:val="Heading4"/>
        <w:numPr>
          <w:ilvl w:val="2"/>
          <w:numId w:val="28"/>
        </w:numPr>
        <w:ind w:left="180" w:hanging="180"/>
        <w:rPr>
          <w:rFonts w:cs="Times New Roman"/>
          <w:i w:val="0"/>
          <w:iCs w:val="0"/>
          <w:szCs w:val="26"/>
          <w:lang w:val="en-US"/>
        </w:rPr>
      </w:pPr>
      <w:bookmarkStart w:id="355" w:name="_Toc139289735"/>
      <w:bookmarkStart w:id="356" w:name="_Toc139289738"/>
      <w:bookmarkStart w:id="357" w:name="_Toc154327282"/>
      <w:bookmarkStart w:id="358" w:name="_Toc154412202"/>
      <w:bookmarkStart w:id="359" w:name="_Toc154412248"/>
      <w:bookmarkEnd w:id="115"/>
      <w:bookmarkEnd w:id="125"/>
      <w:r w:rsidRPr="00221217">
        <w:rPr>
          <w:rFonts w:cs="Times New Roman"/>
          <w:i w:val="0"/>
          <w:iCs w:val="0"/>
          <w:szCs w:val="26"/>
          <w:lang w:val="en-US"/>
        </w:rPr>
        <w:t xml:space="preserve">Giao diện </w:t>
      </w:r>
      <w:bookmarkEnd w:id="355"/>
      <w:r w:rsidRPr="00221217">
        <w:rPr>
          <w:rFonts w:cs="Times New Roman"/>
          <w:i w:val="0"/>
          <w:iCs w:val="0"/>
          <w:szCs w:val="26"/>
          <w:lang w:val="en-US"/>
        </w:rPr>
        <w:t>cho user, admin</w:t>
      </w:r>
    </w:p>
    <w:p w14:paraId="23C1CC62" w14:textId="77777777" w:rsidR="009A17C5" w:rsidRPr="00D13D94" w:rsidRDefault="009A17C5" w:rsidP="009A17C5">
      <w:pPr>
        <w:jc w:val="center"/>
        <w:rPr>
          <w:rFonts w:ascii="Times New Roman" w:hAnsi="Times New Roman" w:cs="Times New Roman"/>
          <w:sz w:val="26"/>
          <w:szCs w:val="26"/>
        </w:rPr>
      </w:pPr>
      <w:r w:rsidRPr="00C71622">
        <w:rPr>
          <w:rFonts w:ascii="Times New Roman" w:hAnsi="Times New Roman" w:cs="Times New Roman"/>
          <w:noProof/>
          <w:sz w:val="26"/>
          <w:szCs w:val="26"/>
        </w:rPr>
        <w:drawing>
          <wp:inline distT="0" distB="0" distL="0" distR="0" wp14:anchorId="34D3A994" wp14:editId="371D52FB">
            <wp:extent cx="5760720" cy="2567305"/>
            <wp:effectExtent l="0" t="0" r="0" b="4445"/>
            <wp:docPr id="9631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79793" name=""/>
                    <pic:cNvPicPr/>
                  </pic:nvPicPr>
                  <pic:blipFill>
                    <a:blip r:embed="rId49"/>
                    <a:stretch>
                      <a:fillRect/>
                    </a:stretch>
                  </pic:blipFill>
                  <pic:spPr>
                    <a:xfrm>
                      <a:off x="0" y="0"/>
                      <a:ext cx="5760720" cy="2567305"/>
                    </a:xfrm>
                    <a:prstGeom prst="rect">
                      <a:avLst/>
                    </a:prstGeom>
                  </pic:spPr>
                </pic:pic>
              </a:graphicData>
            </a:graphic>
          </wp:inline>
        </w:drawing>
      </w:r>
    </w:p>
    <w:p w14:paraId="5CCA9A6D" w14:textId="5F8C60EF" w:rsidR="009A17C5" w:rsidRPr="00F06E9C" w:rsidRDefault="009A17C5" w:rsidP="009A17C5">
      <w:pPr>
        <w:pStyle w:val="Caption"/>
        <w:rPr>
          <w:rFonts w:cs="Times New Roman"/>
          <w:szCs w:val="26"/>
        </w:rPr>
      </w:pPr>
      <w:bookmarkStart w:id="360" w:name="_Toc139289114"/>
      <w:bookmarkStart w:id="361" w:name="_Toc184504723"/>
      <w:bookmarkStart w:id="362" w:name="_Toc184671466"/>
      <w:r w:rsidRPr="00F06E9C">
        <w:rPr>
          <w:rFonts w:cs="Times New Roman"/>
          <w:szCs w:val="26"/>
        </w:rPr>
        <w:t xml:space="preserve">Hình </w:t>
      </w:r>
      <w:r w:rsidR="00ED5321">
        <w:rPr>
          <w:rFonts w:cs="Times New Roman"/>
          <w:szCs w:val="26"/>
        </w:rPr>
        <w:fldChar w:fldCharType="begin"/>
      </w:r>
      <w:r w:rsidR="00ED5321">
        <w:rPr>
          <w:rFonts w:cs="Times New Roman"/>
          <w:szCs w:val="26"/>
        </w:rPr>
        <w:instrText xml:space="preserve"> SEQ Hình \* ARABIC </w:instrText>
      </w:r>
      <w:r w:rsidR="00ED5321">
        <w:rPr>
          <w:rFonts w:cs="Times New Roman"/>
          <w:szCs w:val="26"/>
        </w:rPr>
        <w:fldChar w:fldCharType="separate"/>
      </w:r>
      <w:r w:rsidR="00ED5321">
        <w:rPr>
          <w:rFonts w:cs="Times New Roman"/>
          <w:noProof/>
          <w:szCs w:val="26"/>
        </w:rPr>
        <w:t>26</w:t>
      </w:r>
      <w:r w:rsidR="00ED5321">
        <w:rPr>
          <w:rFonts w:cs="Times New Roman"/>
          <w:szCs w:val="26"/>
        </w:rPr>
        <w:fldChar w:fldCharType="end"/>
      </w:r>
      <w:r w:rsidRPr="00F06E9C">
        <w:rPr>
          <w:rFonts w:cs="Times New Roman"/>
          <w:szCs w:val="26"/>
        </w:rPr>
        <w:t xml:space="preserve">. Giao diện </w:t>
      </w:r>
      <w:bookmarkEnd w:id="360"/>
      <w:r w:rsidRPr="00F06E9C">
        <w:rPr>
          <w:rFonts w:cs="Times New Roman"/>
          <w:szCs w:val="26"/>
        </w:rPr>
        <w:t>trang chủ</w:t>
      </w:r>
      <w:bookmarkEnd w:id="362"/>
      <w:r w:rsidRPr="00F06E9C">
        <w:rPr>
          <w:rFonts w:cs="Times New Roman"/>
          <w:szCs w:val="26"/>
        </w:rPr>
        <w:t xml:space="preserve"> </w:t>
      </w:r>
      <w:bookmarkEnd w:id="361"/>
    </w:p>
    <w:p w14:paraId="639324BB" w14:textId="77777777" w:rsidR="009A17C5" w:rsidRPr="00D13D94" w:rsidRDefault="009A17C5" w:rsidP="009A17C5">
      <w:pPr>
        <w:rPr>
          <w:rFonts w:ascii="Times New Roman" w:hAnsi="Times New Roman" w:cs="Times New Roman"/>
          <w:lang w:val="en-GB"/>
        </w:rPr>
      </w:pPr>
    </w:p>
    <w:p w14:paraId="1EF511AC" w14:textId="77777777" w:rsidR="009A17C5" w:rsidRPr="00D13D94" w:rsidRDefault="009A17C5" w:rsidP="009A17C5">
      <w:pPr>
        <w:jc w:val="center"/>
        <w:rPr>
          <w:rFonts w:ascii="Times New Roman" w:hAnsi="Times New Roman" w:cs="Times New Roman"/>
          <w:lang w:val="en-GB"/>
        </w:rPr>
      </w:pPr>
      <w:r w:rsidRPr="00C71622">
        <w:rPr>
          <w:rFonts w:ascii="Times New Roman" w:hAnsi="Times New Roman" w:cs="Times New Roman"/>
          <w:noProof/>
        </w:rPr>
        <w:drawing>
          <wp:inline distT="0" distB="0" distL="0" distR="0" wp14:anchorId="7B053435" wp14:editId="3439AC92">
            <wp:extent cx="5760720" cy="2582545"/>
            <wp:effectExtent l="0" t="0" r="0" b="8255"/>
            <wp:docPr id="126161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8280" name=""/>
                    <pic:cNvPicPr/>
                  </pic:nvPicPr>
                  <pic:blipFill>
                    <a:blip r:embed="rId50"/>
                    <a:stretch>
                      <a:fillRect/>
                    </a:stretch>
                  </pic:blipFill>
                  <pic:spPr>
                    <a:xfrm>
                      <a:off x="0" y="0"/>
                      <a:ext cx="5760720" cy="2582545"/>
                    </a:xfrm>
                    <a:prstGeom prst="rect">
                      <a:avLst/>
                    </a:prstGeom>
                  </pic:spPr>
                </pic:pic>
              </a:graphicData>
            </a:graphic>
          </wp:inline>
        </w:drawing>
      </w:r>
    </w:p>
    <w:p w14:paraId="3AB3B100" w14:textId="1D18D0E6" w:rsidR="009A17C5" w:rsidRPr="00F06E9C" w:rsidRDefault="00F06E9C" w:rsidP="00F06E9C">
      <w:pPr>
        <w:pStyle w:val="Caption"/>
        <w:rPr>
          <w:rFonts w:cs="Times New Roman"/>
          <w:bCs/>
          <w:szCs w:val="26"/>
        </w:rPr>
      </w:pPr>
      <w:bookmarkStart w:id="363" w:name="_Toc184671467"/>
      <w:r w:rsidRPr="00F06E9C">
        <w:rPr>
          <w:bCs/>
        </w:rPr>
        <w:t xml:space="preserve">Hình </w:t>
      </w:r>
      <w:r w:rsidR="00ED5321">
        <w:rPr>
          <w:bCs/>
        </w:rPr>
        <w:fldChar w:fldCharType="begin"/>
      </w:r>
      <w:r w:rsidR="00ED5321">
        <w:rPr>
          <w:bCs/>
        </w:rPr>
        <w:instrText xml:space="preserve"> SEQ Hình \* ARABIC </w:instrText>
      </w:r>
      <w:r w:rsidR="00ED5321">
        <w:rPr>
          <w:bCs/>
        </w:rPr>
        <w:fldChar w:fldCharType="separate"/>
      </w:r>
      <w:r w:rsidR="00ED5321">
        <w:rPr>
          <w:bCs/>
          <w:noProof/>
        </w:rPr>
        <w:t>27</w:t>
      </w:r>
      <w:r w:rsidR="00ED5321">
        <w:rPr>
          <w:bCs/>
        </w:rPr>
        <w:fldChar w:fldCharType="end"/>
      </w:r>
      <w:r w:rsidRPr="00F06E9C">
        <w:rPr>
          <w:rFonts w:cs="Times New Roman"/>
          <w:bCs/>
          <w:szCs w:val="26"/>
        </w:rPr>
        <w:t>. Giao diện đăng nhập</w:t>
      </w:r>
      <w:bookmarkEnd w:id="363"/>
    </w:p>
    <w:p w14:paraId="1A9A2BB6" w14:textId="77777777" w:rsidR="009A17C5" w:rsidRPr="00D13D94" w:rsidRDefault="009A17C5" w:rsidP="009A17C5">
      <w:pPr>
        <w:jc w:val="center"/>
        <w:rPr>
          <w:rFonts w:ascii="Times New Roman" w:hAnsi="Times New Roman" w:cs="Times New Roman"/>
          <w:lang w:val="en-GB"/>
        </w:rPr>
      </w:pPr>
      <w:r w:rsidRPr="00C71622">
        <w:rPr>
          <w:rFonts w:ascii="Times New Roman" w:hAnsi="Times New Roman" w:cs="Times New Roman"/>
          <w:noProof/>
          <w:lang w:val="en-GB"/>
        </w:rPr>
        <w:lastRenderedPageBreak/>
        <w:drawing>
          <wp:inline distT="0" distB="0" distL="0" distR="0" wp14:anchorId="46674D5B" wp14:editId="011163B1">
            <wp:extent cx="5760720" cy="2878016"/>
            <wp:effectExtent l="0" t="0" r="0" b="0"/>
            <wp:docPr id="17870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5423" name=""/>
                    <pic:cNvPicPr/>
                  </pic:nvPicPr>
                  <pic:blipFill>
                    <a:blip r:embed="rId51"/>
                    <a:stretch>
                      <a:fillRect/>
                    </a:stretch>
                  </pic:blipFill>
                  <pic:spPr>
                    <a:xfrm>
                      <a:off x="0" y="0"/>
                      <a:ext cx="5764049" cy="2879679"/>
                    </a:xfrm>
                    <a:prstGeom prst="rect">
                      <a:avLst/>
                    </a:prstGeom>
                  </pic:spPr>
                </pic:pic>
              </a:graphicData>
            </a:graphic>
          </wp:inline>
        </w:drawing>
      </w:r>
    </w:p>
    <w:p w14:paraId="278BAF5F" w14:textId="41A34BFE" w:rsidR="009A17C5" w:rsidRDefault="009A17C5" w:rsidP="009A17C5">
      <w:pPr>
        <w:pStyle w:val="Caption"/>
        <w:rPr>
          <w:rFonts w:cs="Times New Roman"/>
          <w:szCs w:val="26"/>
        </w:rPr>
      </w:pPr>
      <w:bookmarkStart w:id="364" w:name="_Toc184504725"/>
      <w:bookmarkStart w:id="365" w:name="_Toc184671468"/>
      <w:r w:rsidRPr="00D13D94">
        <w:rPr>
          <w:rFonts w:cs="Times New Roman"/>
          <w:szCs w:val="26"/>
        </w:rPr>
        <w:t xml:space="preserve">Hình </w:t>
      </w:r>
      <w:r w:rsidR="00ED5321">
        <w:rPr>
          <w:rFonts w:cs="Times New Roman"/>
          <w:szCs w:val="26"/>
        </w:rPr>
        <w:fldChar w:fldCharType="begin"/>
      </w:r>
      <w:r w:rsidR="00ED5321">
        <w:rPr>
          <w:rFonts w:cs="Times New Roman"/>
          <w:szCs w:val="26"/>
        </w:rPr>
        <w:instrText xml:space="preserve"> SEQ Hình \* ARABIC </w:instrText>
      </w:r>
      <w:r w:rsidR="00ED5321">
        <w:rPr>
          <w:rFonts w:cs="Times New Roman"/>
          <w:szCs w:val="26"/>
        </w:rPr>
        <w:fldChar w:fldCharType="separate"/>
      </w:r>
      <w:r w:rsidR="00ED5321">
        <w:rPr>
          <w:rFonts w:cs="Times New Roman"/>
          <w:noProof/>
          <w:szCs w:val="26"/>
        </w:rPr>
        <w:t>28</w:t>
      </w:r>
      <w:r w:rsidR="00ED5321">
        <w:rPr>
          <w:rFonts w:cs="Times New Roman"/>
          <w:szCs w:val="26"/>
        </w:rPr>
        <w:fldChar w:fldCharType="end"/>
      </w:r>
      <w:r w:rsidRPr="00D13D94">
        <w:rPr>
          <w:rFonts w:cs="Times New Roman"/>
          <w:szCs w:val="26"/>
        </w:rPr>
        <w:t xml:space="preserve">. Giao diện </w:t>
      </w:r>
      <w:bookmarkEnd w:id="364"/>
      <w:r>
        <w:rPr>
          <w:rFonts w:cs="Times New Roman"/>
          <w:szCs w:val="26"/>
        </w:rPr>
        <w:t>dăng ký</w:t>
      </w:r>
      <w:bookmarkEnd w:id="365"/>
    </w:p>
    <w:p w14:paraId="77E5F621" w14:textId="014324A4" w:rsidR="00EE0DE1" w:rsidRDefault="00EE0DE1" w:rsidP="00EE0DE1">
      <w:pPr>
        <w:rPr>
          <w:lang w:val="en-GB"/>
        </w:rPr>
      </w:pPr>
      <w:r>
        <w:rPr>
          <w:noProof/>
        </w:rPr>
        <w:drawing>
          <wp:inline distT="0" distB="0" distL="0" distR="0" wp14:anchorId="07E16925" wp14:editId="6F8DC8D0">
            <wp:extent cx="5759695" cy="2919047"/>
            <wp:effectExtent l="0" t="0" r="0" b="0"/>
            <wp:docPr id="133647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74314" name=""/>
                    <pic:cNvPicPr/>
                  </pic:nvPicPr>
                  <pic:blipFill>
                    <a:blip r:embed="rId52"/>
                    <a:stretch>
                      <a:fillRect/>
                    </a:stretch>
                  </pic:blipFill>
                  <pic:spPr>
                    <a:xfrm>
                      <a:off x="0" y="0"/>
                      <a:ext cx="5766190" cy="2922339"/>
                    </a:xfrm>
                    <a:prstGeom prst="rect">
                      <a:avLst/>
                    </a:prstGeom>
                  </pic:spPr>
                </pic:pic>
              </a:graphicData>
            </a:graphic>
          </wp:inline>
        </w:drawing>
      </w:r>
    </w:p>
    <w:p w14:paraId="57FFFF92" w14:textId="68368720" w:rsidR="00EE0DE1" w:rsidRPr="00EE0DE1" w:rsidRDefault="00EE0DE1" w:rsidP="00EE0DE1">
      <w:pPr>
        <w:pStyle w:val="Caption"/>
        <w:rPr>
          <w:rFonts w:cs="Times New Roman"/>
          <w:szCs w:val="26"/>
        </w:rPr>
      </w:pPr>
      <w:bookmarkStart w:id="366" w:name="_Toc184671469"/>
      <w:r>
        <w:t xml:space="preserve">Hình </w:t>
      </w:r>
      <w:r w:rsidR="00ED5321">
        <w:fldChar w:fldCharType="begin"/>
      </w:r>
      <w:r w:rsidR="00ED5321">
        <w:instrText xml:space="preserve"> SEQ Hình \* ARABIC </w:instrText>
      </w:r>
      <w:r w:rsidR="00ED5321">
        <w:fldChar w:fldCharType="separate"/>
      </w:r>
      <w:r w:rsidR="00ED5321">
        <w:rPr>
          <w:noProof/>
        </w:rPr>
        <w:t>29</w:t>
      </w:r>
      <w:r w:rsidR="00ED5321">
        <w:fldChar w:fldCharType="end"/>
      </w:r>
      <w:r w:rsidRPr="00D13D94">
        <w:rPr>
          <w:rFonts w:cs="Times New Roman"/>
          <w:szCs w:val="26"/>
        </w:rPr>
        <w:t xml:space="preserve">. Giao diện </w:t>
      </w:r>
      <w:r>
        <w:rPr>
          <w:rFonts w:cs="Times New Roman"/>
          <w:szCs w:val="26"/>
        </w:rPr>
        <w:t>nhập mã xác thực</w:t>
      </w:r>
      <w:bookmarkEnd w:id="366"/>
    </w:p>
    <w:p w14:paraId="1570D12A" w14:textId="2D112EBD" w:rsidR="00EE0DE1" w:rsidRDefault="00EE0DE1" w:rsidP="00EE0DE1">
      <w:pPr>
        <w:rPr>
          <w:lang w:val="en-GB"/>
        </w:rPr>
      </w:pPr>
      <w:r>
        <w:rPr>
          <w:noProof/>
        </w:rPr>
        <w:lastRenderedPageBreak/>
        <w:drawing>
          <wp:inline distT="0" distB="0" distL="0" distR="0" wp14:anchorId="073AC894" wp14:editId="456E88C7">
            <wp:extent cx="5758899" cy="2754923"/>
            <wp:effectExtent l="0" t="0" r="0" b="7620"/>
            <wp:docPr id="9579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5166" name=""/>
                    <pic:cNvPicPr/>
                  </pic:nvPicPr>
                  <pic:blipFill>
                    <a:blip r:embed="rId53"/>
                    <a:stretch>
                      <a:fillRect/>
                    </a:stretch>
                  </pic:blipFill>
                  <pic:spPr>
                    <a:xfrm>
                      <a:off x="0" y="0"/>
                      <a:ext cx="5770247" cy="2760352"/>
                    </a:xfrm>
                    <a:prstGeom prst="rect">
                      <a:avLst/>
                    </a:prstGeom>
                  </pic:spPr>
                </pic:pic>
              </a:graphicData>
            </a:graphic>
          </wp:inline>
        </w:drawing>
      </w:r>
    </w:p>
    <w:p w14:paraId="58977A70" w14:textId="1626D664" w:rsidR="00EE0DE1" w:rsidRDefault="00EE0DE1" w:rsidP="00EE0DE1">
      <w:pPr>
        <w:pStyle w:val="Caption"/>
        <w:rPr>
          <w:rFonts w:cs="Times New Roman"/>
          <w:szCs w:val="26"/>
        </w:rPr>
      </w:pPr>
      <w:bookmarkStart w:id="367" w:name="_Toc184671470"/>
      <w:r>
        <w:t xml:space="preserve">Hình </w:t>
      </w:r>
      <w:r w:rsidR="00ED5321">
        <w:fldChar w:fldCharType="begin"/>
      </w:r>
      <w:r w:rsidR="00ED5321">
        <w:instrText xml:space="preserve"> SEQ Hình \* ARABIC </w:instrText>
      </w:r>
      <w:r w:rsidR="00ED5321">
        <w:fldChar w:fldCharType="separate"/>
      </w:r>
      <w:r w:rsidR="00ED5321">
        <w:rPr>
          <w:noProof/>
        </w:rPr>
        <w:t>30</w:t>
      </w:r>
      <w:r w:rsidR="00ED5321">
        <w:fldChar w:fldCharType="end"/>
      </w:r>
      <w:r w:rsidRPr="00D13D94">
        <w:rPr>
          <w:rFonts w:cs="Times New Roman"/>
          <w:szCs w:val="26"/>
        </w:rPr>
        <w:t>. Giao diện</w:t>
      </w:r>
      <w:r>
        <w:rPr>
          <w:rFonts w:cs="Times New Roman"/>
          <w:szCs w:val="26"/>
        </w:rPr>
        <w:t xml:space="preserve"> xác thực email thành công</w:t>
      </w:r>
      <w:bookmarkEnd w:id="367"/>
    </w:p>
    <w:p w14:paraId="39745491" w14:textId="0C9A9E9B" w:rsidR="00A11C9E" w:rsidRPr="00A11C9E" w:rsidRDefault="00A11C9E" w:rsidP="00A11C9E">
      <w:pPr>
        <w:rPr>
          <w:lang w:val="en-GB"/>
        </w:rPr>
      </w:pPr>
      <w:r>
        <w:rPr>
          <w:noProof/>
        </w:rPr>
        <w:drawing>
          <wp:inline distT="0" distB="0" distL="0" distR="0" wp14:anchorId="22C36818" wp14:editId="0A748CEC">
            <wp:extent cx="5759036" cy="2913185"/>
            <wp:effectExtent l="0" t="0" r="0" b="1905"/>
            <wp:docPr id="51374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40794" name=""/>
                    <pic:cNvPicPr/>
                  </pic:nvPicPr>
                  <pic:blipFill>
                    <a:blip r:embed="rId54"/>
                    <a:stretch>
                      <a:fillRect/>
                    </a:stretch>
                  </pic:blipFill>
                  <pic:spPr>
                    <a:xfrm>
                      <a:off x="0" y="0"/>
                      <a:ext cx="5774935" cy="2921227"/>
                    </a:xfrm>
                    <a:prstGeom prst="rect">
                      <a:avLst/>
                    </a:prstGeom>
                  </pic:spPr>
                </pic:pic>
              </a:graphicData>
            </a:graphic>
          </wp:inline>
        </w:drawing>
      </w:r>
    </w:p>
    <w:p w14:paraId="619218D4" w14:textId="2A507DBD" w:rsidR="00141E27" w:rsidRDefault="00A11C9E" w:rsidP="00A11C9E">
      <w:pPr>
        <w:pStyle w:val="Caption"/>
        <w:rPr>
          <w:rFonts w:cs="Times New Roman"/>
          <w:szCs w:val="26"/>
        </w:rPr>
      </w:pPr>
      <w:bookmarkStart w:id="368" w:name="_Toc184671471"/>
      <w:r>
        <w:t xml:space="preserve">Hình </w:t>
      </w:r>
      <w:r w:rsidR="00ED5321">
        <w:fldChar w:fldCharType="begin"/>
      </w:r>
      <w:r w:rsidR="00ED5321">
        <w:instrText xml:space="preserve"> SEQ Hình \* ARABIC </w:instrText>
      </w:r>
      <w:r w:rsidR="00ED5321">
        <w:fldChar w:fldCharType="separate"/>
      </w:r>
      <w:r w:rsidR="00ED5321">
        <w:rPr>
          <w:noProof/>
        </w:rPr>
        <w:t>31</w:t>
      </w:r>
      <w:r w:rsidR="00ED5321">
        <w:fldChar w:fldCharType="end"/>
      </w:r>
      <w:r w:rsidRPr="00D13D94">
        <w:rPr>
          <w:rFonts w:cs="Times New Roman"/>
          <w:szCs w:val="26"/>
        </w:rPr>
        <w:t>. Giao diện</w:t>
      </w:r>
      <w:r>
        <w:rPr>
          <w:rFonts w:cs="Times New Roman"/>
          <w:szCs w:val="26"/>
        </w:rPr>
        <w:t xml:space="preserve"> quên mật khẩu</w:t>
      </w:r>
      <w:bookmarkEnd w:id="368"/>
    </w:p>
    <w:p w14:paraId="6C612387" w14:textId="21C2EA7F" w:rsidR="00A11C9E" w:rsidRPr="00A11C9E" w:rsidRDefault="00A11C9E" w:rsidP="00A11C9E">
      <w:pPr>
        <w:rPr>
          <w:lang w:val="en-GB"/>
        </w:rPr>
      </w:pPr>
      <w:r w:rsidRPr="00A11C9E">
        <w:rPr>
          <w:noProof/>
          <w:lang w:val="en-GB"/>
        </w:rPr>
        <w:lastRenderedPageBreak/>
        <w:drawing>
          <wp:inline distT="0" distB="0" distL="0" distR="0" wp14:anchorId="4DAAD0DE" wp14:editId="44E3FB49">
            <wp:extent cx="5759888" cy="2672862"/>
            <wp:effectExtent l="0" t="0" r="0" b="0"/>
            <wp:docPr id="204361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3428" name=""/>
                    <pic:cNvPicPr/>
                  </pic:nvPicPr>
                  <pic:blipFill>
                    <a:blip r:embed="rId55"/>
                    <a:stretch>
                      <a:fillRect/>
                    </a:stretch>
                  </pic:blipFill>
                  <pic:spPr>
                    <a:xfrm>
                      <a:off x="0" y="0"/>
                      <a:ext cx="5762298" cy="2673980"/>
                    </a:xfrm>
                    <a:prstGeom prst="rect">
                      <a:avLst/>
                    </a:prstGeom>
                  </pic:spPr>
                </pic:pic>
              </a:graphicData>
            </a:graphic>
          </wp:inline>
        </w:drawing>
      </w:r>
    </w:p>
    <w:p w14:paraId="6CDDB4AD" w14:textId="0E3C4943" w:rsidR="00A11C9E" w:rsidRDefault="00A11C9E" w:rsidP="00A11C9E">
      <w:pPr>
        <w:pStyle w:val="Caption"/>
        <w:rPr>
          <w:rFonts w:cs="Times New Roman"/>
          <w:szCs w:val="26"/>
        </w:rPr>
      </w:pPr>
      <w:bookmarkStart w:id="369" w:name="_Toc184671472"/>
      <w:r>
        <w:t xml:space="preserve">Hình </w:t>
      </w:r>
      <w:r w:rsidR="00ED5321">
        <w:fldChar w:fldCharType="begin"/>
      </w:r>
      <w:r w:rsidR="00ED5321">
        <w:instrText xml:space="preserve"> SEQ Hình \* ARABIC </w:instrText>
      </w:r>
      <w:r w:rsidR="00ED5321">
        <w:fldChar w:fldCharType="separate"/>
      </w:r>
      <w:r w:rsidR="00ED5321">
        <w:rPr>
          <w:noProof/>
        </w:rPr>
        <w:t>32</w:t>
      </w:r>
      <w:r w:rsidR="00ED5321">
        <w:fldChar w:fldCharType="end"/>
      </w:r>
      <w:r w:rsidRPr="00D13D94">
        <w:rPr>
          <w:rFonts w:cs="Times New Roman"/>
          <w:szCs w:val="26"/>
        </w:rPr>
        <w:t>. Giao diện</w:t>
      </w:r>
      <w:r>
        <w:rPr>
          <w:rFonts w:cs="Times New Roman"/>
          <w:szCs w:val="26"/>
        </w:rPr>
        <w:t xml:space="preserve"> đặt lại mật khẩu sau khi xác thực</w:t>
      </w:r>
      <w:bookmarkEnd w:id="369"/>
    </w:p>
    <w:p w14:paraId="7E143731" w14:textId="78E54800" w:rsidR="00C7285B" w:rsidRPr="00221217" w:rsidRDefault="00C7285B" w:rsidP="00C7285B">
      <w:pPr>
        <w:pStyle w:val="Heading4"/>
        <w:numPr>
          <w:ilvl w:val="2"/>
          <w:numId w:val="28"/>
        </w:numPr>
        <w:ind w:left="180" w:hanging="180"/>
        <w:rPr>
          <w:rFonts w:cs="Times New Roman"/>
          <w:i w:val="0"/>
          <w:iCs w:val="0"/>
          <w:szCs w:val="26"/>
          <w:lang w:val="en-US"/>
        </w:rPr>
      </w:pPr>
      <w:r w:rsidRPr="00221217">
        <w:rPr>
          <w:rFonts w:cs="Times New Roman"/>
          <w:i w:val="0"/>
          <w:iCs w:val="0"/>
          <w:szCs w:val="26"/>
          <w:lang w:val="en-US"/>
        </w:rPr>
        <w:t>Giao diện</w:t>
      </w:r>
      <w:r w:rsidR="00007DA7" w:rsidRPr="00221217">
        <w:rPr>
          <w:rFonts w:cs="Times New Roman"/>
          <w:i w:val="0"/>
          <w:iCs w:val="0"/>
          <w:szCs w:val="26"/>
          <w:lang w:val="en-US"/>
        </w:rPr>
        <w:t xml:space="preserve"> cho</w:t>
      </w:r>
      <w:r w:rsidRPr="00221217">
        <w:rPr>
          <w:rFonts w:cs="Times New Roman"/>
          <w:i w:val="0"/>
          <w:iCs w:val="0"/>
          <w:szCs w:val="26"/>
          <w:lang w:val="en-US"/>
        </w:rPr>
        <w:t xml:space="preserve"> admin</w:t>
      </w:r>
    </w:p>
    <w:p w14:paraId="64B3CBFB" w14:textId="049C1839" w:rsidR="00141E27" w:rsidRDefault="00233ABD" w:rsidP="00141E27">
      <w:pPr>
        <w:rPr>
          <w:lang w:val="en-GB"/>
        </w:rPr>
      </w:pPr>
      <w:r w:rsidRPr="00233ABD">
        <w:rPr>
          <w:noProof/>
          <w:lang w:val="en-GB"/>
        </w:rPr>
        <w:drawing>
          <wp:inline distT="0" distB="0" distL="0" distR="0" wp14:anchorId="7359FC06" wp14:editId="0A89C54C">
            <wp:extent cx="5760720" cy="2818765"/>
            <wp:effectExtent l="0" t="0" r="0" b="635"/>
            <wp:docPr id="55697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75286" name=""/>
                    <pic:cNvPicPr/>
                  </pic:nvPicPr>
                  <pic:blipFill>
                    <a:blip r:embed="rId56"/>
                    <a:stretch>
                      <a:fillRect/>
                    </a:stretch>
                  </pic:blipFill>
                  <pic:spPr>
                    <a:xfrm>
                      <a:off x="0" y="0"/>
                      <a:ext cx="5760720" cy="2818765"/>
                    </a:xfrm>
                    <a:prstGeom prst="rect">
                      <a:avLst/>
                    </a:prstGeom>
                  </pic:spPr>
                </pic:pic>
              </a:graphicData>
            </a:graphic>
          </wp:inline>
        </w:drawing>
      </w:r>
    </w:p>
    <w:p w14:paraId="69F108C6" w14:textId="1DF30DA5" w:rsidR="00C7285B" w:rsidRDefault="00360C64" w:rsidP="00360C64">
      <w:pPr>
        <w:pStyle w:val="Caption"/>
        <w:rPr>
          <w:rFonts w:cs="Times New Roman"/>
          <w:szCs w:val="26"/>
        </w:rPr>
      </w:pPr>
      <w:bookmarkStart w:id="370" w:name="_Toc184671473"/>
      <w:r>
        <w:t xml:space="preserve">Hình </w:t>
      </w:r>
      <w:r w:rsidR="00ED5321">
        <w:fldChar w:fldCharType="begin"/>
      </w:r>
      <w:r w:rsidR="00ED5321">
        <w:instrText xml:space="preserve"> SEQ Hình \* ARABIC </w:instrText>
      </w:r>
      <w:r w:rsidR="00ED5321">
        <w:fldChar w:fldCharType="separate"/>
      </w:r>
      <w:r w:rsidR="00ED5321">
        <w:rPr>
          <w:noProof/>
        </w:rPr>
        <w:t>33</w:t>
      </w:r>
      <w:r w:rsidR="00ED5321">
        <w:fldChar w:fldCharType="end"/>
      </w:r>
      <w:r w:rsidRPr="00D13D94">
        <w:rPr>
          <w:rFonts w:cs="Times New Roman"/>
          <w:szCs w:val="26"/>
        </w:rPr>
        <w:t>. Giao diện</w:t>
      </w:r>
      <w:r>
        <w:rPr>
          <w:rFonts w:cs="Times New Roman"/>
          <w:szCs w:val="26"/>
        </w:rPr>
        <w:t xml:space="preserve"> quản lý người dùng (Tài khoản đang hoạt động)</w:t>
      </w:r>
      <w:bookmarkEnd w:id="370"/>
    </w:p>
    <w:p w14:paraId="275B627D" w14:textId="28297179" w:rsidR="000604D3" w:rsidRPr="000604D3" w:rsidRDefault="000604D3" w:rsidP="000604D3">
      <w:pPr>
        <w:rPr>
          <w:lang w:val="en-GB"/>
        </w:rPr>
      </w:pPr>
      <w:r w:rsidRPr="000604D3">
        <w:rPr>
          <w:noProof/>
          <w:lang w:val="en-GB"/>
        </w:rPr>
        <w:lastRenderedPageBreak/>
        <w:drawing>
          <wp:inline distT="0" distB="0" distL="0" distR="0" wp14:anchorId="58F2F0F8" wp14:editId="76B83781">
            <wp:extent cx="5760720" cy="2812415"/>
            <wp:effectExtent l="0" t="0" r="0" b="6985"/>
            <wp:docPr id="103319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96751" name=""/>
                    <pic:cNvPicPr/>
                  </pic:nvPicPr>
                  <pic:blipFill>
                    <a:blip r:embed="rId57"/>
                    <a:stretch>
                      <a:fillRect/>
                    </a:stretch>
                  </pic:blipFill>
                  <pic:spPr>
                    <a:xfrm>
                      <a:off x="0" y="0"/>
                      <a:ext cx="5760720" cy="2812415"/>
                    </a:xfrm>
                    <a:prstGeom prst="rect">
                      <a:avLst/>
                    </a:prstGeom>
                  </pic:spPr>
                </pic:pic>
              </a:graphicData>
            </a:graphic>
          </wp:inline>
        </w:drawing>
      </w:r>
    </w:p>
    <w:p w14:paraId="248585AE" w14:textId="21CD9327" w:rsidR="000604D3" w:rsidRDefault="000604D3" w:rsidP="000604D3">
      <w:pPr>
        <w:pStyle w:val="Caption"/>
        <w:rPr>
          <w:rFonts w:cs="Times New Roman"/>
          <w:szCs w:val="26"/>
        </w:rPr>
      </w:pPr>
      <w:bookmarkStart w:id="371" w:name="_Toc184671474"/>
      <w:r>
        <w:t xml:space="preserve">Hình </w:t>
      </w:r>
      <w:r w:rsidR="00ED5321">
        <w:fldChar w:fldCharType="begin"/>
      </w:r>
      <w:r w:rsidR="00ED5321">
        <w:instrText xml:space="preserve"> SEQ Hình \* ARABIC </w:instrText>
      </w:r>
      <w:r w:rsidR="00ED5321">
        <w:fldChar w:fldCharType="separate"/>
      </w:r>
      <w:r w:rsidR="00ED5321">
        <w:rPr>
          <w:noProof/>
        </w:rPr>
        <w:t>34</w:t>
      </w:r>
      <w:r w:rsidR="00ED5321">
        <w:fldChar w:fldCharType="end"/>
      </w:r>
      <w:r w:rsidRPr="00D13D94">
        <w:rPr>
          <w:rFonts w:cs="Times New Roman"/>
          <w:szCs w:val="26"/>
        </w:rPr>
        <w:t>. Giao diện</w:t>
      </w:r>
      <w:r>
        <w:rPr>
          <w:rFonts w:cs="Times New Roman"/>
          <w:szCs w:val="26"/>
        </w:rPr>
        <w:t xml:space="preserve"> quản lý người dùng (Tài khoản bị xóa)</w:t>
      </w:r>
      <w:bookmarkEnd w:id="371"/>
    </w:p>
    <w:p w14:paraId="72FCB194" w14:textId="2BE1F0D3" w:rsidR="006B05EB" w:rsidRDefault="006B05EB" w:rsidP="006B05EB">
      <w:pPr>
        <w:rPr>
          <w:lang w:val="en-GB"/>
        </w:rPr>
      </w:pPr>
      <w:r w:rsidRPr="006B05EB">
        <w:rPr>
          <w:noProof/>
          <w:lang w:val="en-GB"/>
        </w:rPr>
        <w:drawing>
          <wp:inline distT="0" distB="0" distL="0" distR="0" wp14:anchorId="15E08BCC" wp14:editId="4CBA607C">
            <wp:extent cx="5760720" cy="2812415"/>
            <wp:effectExtent l="0" t="0" r="0" b="6985"/>
            <wp:docPr id="6787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68969" name=""/>
                    <pic:cNvPicPr/>
                  </pic:nvPicPr>
                  <pic:blipFill>
                    <a:blip r:embed="rId58"/>
                    <a:stretch>
                      <a:fillRect/>
                    </a:stretch>
                  </pic:blipFill>
                  <pic:spPr>
                    <a:xfrm>
                      <a:off x="0" y="0"/>
                      <a:ext cx="5760720" cy="2812415"/>
                    </a:xfrm>
                    <a:prstGeom prst="rect">
                      <a:avLst/>
                    </a:prstGeom>
                  </pic:spPr>
                </pic:pic>
              </a:graphicData>
            </a:graphic>
          </wp:inline>
        </w:drawing>
      </w:r>
    </w:p>
    <w:p w14:paraId="0CB5D72B" w14:textId="40A6774F" w:rsidR="006B05EB" w:rsidRDefault="006B05EB" w:rsidP="006B05EB">
      <w:pPr>
        <w:pStyle w:val="Caption"/>
        <w:rPr>
          <w:rFonts w:cs="Times New Roman"/>
          <w:szCs w:val="26"/>
        </w:rPr>
      </w:pPr>
      <w:bookmarkStart w:id="372" w:name="_Toc184671475"/>
      <w:r>
        <w:t xml:space="preserve">Hình </w:t>
      </w:r>
      <w:r w:rsidR="00ED5321">
        <w:fldChar w:fldCharType="begin"/>
      </w:r>
      <w:r w:rsidR="00ED5321">
        <w:instrText xml:space="preserve"> SEQ Hình \* ARABIC </w:instrText>
      </w:r>
      <w:r w:rsidR="00ED5321">
        <w:fldChar w:fldCharType="separate"/>
      </w:r>
      <w:r w:rsidR="00ED5321">
        <w:rPr>
          <w:noProof/>
        </w:rPr>
        <w:t>35</w:t>
      </w:r>
      <w:r w:rsidR="00ED5321">
        <w:fldChar w:fldCharType="end"/>
      </w:r>
      <w:r w:rsidRPr="00D13D94">
        <w:rPr>
          <w:rFonts w:cs="Times New Roman"/>
          <w:szCs w:val="26"/>
        </w:rPr>
        <w:t>. Giao diện</w:t>
      </w:r>
      <w:r>
        <w:rPr>
          <w:rFonts w:cs="Times New Roman"/>
          <w:szCs w:val="26"/>
        </w:rPr>
        <w:t xml:space="preserve"> thêm người dùng mới thủ công</w:t>
      </w:r>
      <w:bookmarkEnd w:id="372"/>
    </w:p>
    <w:p w14:paraId="0469A5A2" w14:textId="193A1125" w:rsidR="00947038" w:rsidRDefault="00947038" w:rsidP="00947038">
      <w:pPr>
        <w:rPr>
          <w:lang w:val="en-GB"/>
        </w:rPr>
      </w:pPr>
      <w:r w:rsidRPr="00947038">
        <w:rPr>
          <w:noProof/>
          <w:lang w:val="en-GB"/>
        </w:rPr>
        <w:lastRenderedPageBreak/>
        <w:drawing>
          <wp:inline distT="0" distB="0" distL="0" distR="0" wp14:anchorId="63B06B9E" wp14:editId="1D83DE3D">
            <wp:extent cx="5760720" cy="2812415"/>
            <wp:effectExtent l="0" t="0" r="0" b="6985"/>
            <wp:docPr id="97512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23475" name=""/>
                    <pic:cNvPicPr/>
                  </pic:nvPicPr>
                  <pic:blipFill>
                    <a:blip r:embed="rId59"/>
                    <a:stretch>
                      <a:fillRect/>
                    </a:stretch>
                  </pic:blipFill>
                  <pic:spPr>
                    <a:xfrm>
                      <a:off x="0" y="0"/>
                      <a:ext cx="5760720" cy="2812415"/>
                    </a:xfrm>
                    <a:prstGeom prst="rect">
                      <a:avLst/>
                    </a:prstGeom>
                  </pic:spPr>
                </pic:pic>
              </a:graphicData>
            </a:graphic>
          </wp:inline>
        </w:drawing>
      </w:r>
    </w:p>
    <w:p w14:paraId="341C6405" w14:textId="1B1F2BE1" w:rsidR="00947038" w:rsidRDefault="00947038" w:rsidP="00947038">
      <w:pPr>
        <w:pStyle w:val="Caption"/>
        <w:rPr>
          <w:rFonts w:cs="Times New Roman"/>
          <w:szCs w:val="26"/>
        </w:rPr>
      </w:pPr>
      <w:bookmarkStart w:id="373" w:name="_Toc184671476"/>
      <w:r>
        <w:t xml:space="preserve">Hình </w:t>
      </w:r>
      <w:r w:rsidR="00ED5321">
        <w:fldChar w:fldCharType="begin"/>
      </w:r>
      <w:r w:rsidR="00ED5321">
        <w:instrText xml:space="preserve"> SEQ Hình \* ARABIC </w:instrText>
      </w:r>
      <w:r w:rsidR="00ED5321">
        <w:fldChar w:fldCharType="separate"/>
      </w:r>
      <w:r w:rsidR="00ED5321">
        <w:rPr>
          <w:noProof/>
        </w:rPr>
        <w:t>36</w:t>
      </w:r>
      <w:r w:rsidR="00ED5321">
        <w:fldChar w:fldCharType="end"/>
      </w:r>
      <w:r w:rsidRPr="00D13D94">
        <w:rPr>
          <w:rFonts w:cs="Times New Roman"/>
          <w:szCs w:val="26"/>
        </w:rPr>
        <w:t>. Giao diện</w:t>
      </w:r>
      <w:r>
        <w:rPr>
          <w:rFonts w:cs="Times New Roman"/>
          <w:szCs w:val="26"/>
        </w:rPr>
        <w:t xml:space="preserve"> thêm người dùng mới bằng tệp đính kèm (trước khi thêm dữ liệu)</w:t>
      </w:r>
      <w:bookmarkEnd w:id="373"/>
    </w:p>
    <w:p w14:paraId="5EA02414" w14:textId="7D60233B" w:rsidR="00A469BA" w:rsidRPr="00A469BA" w:rsidRDefault="00A469BA" w:rsidP="00A469BA">
      <w:pPr>
        <w:rPr>
          <w:lang w:val="en-GB"/>
        </w:rPr>
      </w:pPr>
      <w:r w:rsidRPr="00A469BA">
        <w:rPr>
          <w:noProof/>
          <w:lang w:val="en-GB"/>
        </w:rPr>
        <w:drawing>
          <wp:inline distT="0" distB="0" distL="0" distR="0" wp14:anchorId="6C349A8C" wp14:editId="009F42FA">
            <wp:extent cx="5760720" cy="2830830"/>
            <wp:effectExtent l="0" t="0" r="0" b="7620"/>
            <wp:docPr id="3208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47862" name=""/>
                    <pic:cNvPicPr/>
                  </pic:nvPicPr>
                  <pic:blipFill>
                    <a:blip r:embed="rId60"/>
                    <a:stretch>
                      <a:fillRect/>
                    </a:stretch>
                  </pic:blipFill>
                  <pic:spPr>
                    <a:xfrm>
                      <a:off x="0" y="0"/>
                      <a:ext cx="5760720" cy="2830830"/>
                    </a:xfrm>
                    <a:prstGeom prst="rect">
                      <a:avLst/>
                    </a:prstGeom>
                  </pic:spPr>
                </pic:pic>
              </a:graphicData>
            </a:graphic>
          </wp:inline>
        </w:drawing>
      </w:r>
    </w:p>
    <w:p w14:paraId="5A03E054" w14:textId="68B2A32E" w:rsidR="00A469BA" w:rsidRDefault="00A469BA" w:rsidP="00A469BA">
      <w:pPr>
        <w:pStyle w:val="Caption"/>
        <w:rPr>
          <w:rFonts w:cs="Times New Roman"/>
          <w:szCs w:val="26"/>
        </w:rPr>
      </w:pPr>
      <w:bookmarkStart w:id="374" w:name="_Toc184671477"/>
      <w:r>
        <w:t xml:space="preserve">Hình </w:t>
      </w:r>
      <w:r w:rsidR="00ED5321">
        <w:fldChar w:fldCharType="begin"/>
      </w:r>
      <w:r w:rsidR="00ED5321">
        <w:instrText xml:space="preserve"> SEQ Hình \* ARABIC </w:instrText>
      </w:r>
      <w:r w:rsidR="00ED5321">
        <w:fldChar w:fldCharType="separate"/>
      </w:r>
      <w:r w:rsidR="00ED5321">
        <w:rPr>
          <w:noProof/>
        </w:rPr>
        <w:t>37</w:t>
      </w:r>
      <w:r w:rsidR="00ED5321">
        <w:fldChar w:fldCharType="end"/>
      </w:r>
      <w:r w:rsidRPr="00D13D94">
        <w:rPr>
          <w:rFonts w:cs="Times New Roman"/>
          <w:szCs w:val="26"/>
        </w:rPr>
        <w:t>. Giao diện</w:t>
      </w:r>
      <w:r>
        <w:rPr>
          <w:rFonts w:cs="Times New Roman"/>
          <w:szCs w:val="26"/>
        </w:rPr>
        <w:t xml:space="preserve"> thêm người dùng mới bằng tệp đính kèm (khi thêm dữ liệu)</w:t>
      </w:r>
      <w:bookmarkEnd w:id="374"/>
    </w:p>
    <w:p w14:paraId="0F7B01D9" w14:textId="274294DA" w:rsidR="008951BF" w:rsidRDefault="00E310DD" w:rsidP="008951BF">
      <w:pPr>
        <w:rPr>
          <w:lang w:val="en-GB"/>
        </w:rPr>
      </w:pPr>
      <w:r w:rsidRPr="00E310DD">
        <w:rPr>
          <w:noProof/>
          <w:lang w:val="en-GB"/>
        </w:rPr>
        <w:lastRenderedPageBreak/>
        <w:drawing>
          <wp:inline distT="0" distB="0" distL="0" distR="0" wp14:anchorId="40553242" wp14:editId="01A1BADC">
            <wp:extent cx="5760720" cy="2821940"/>
            <wp:effectExtent l="0" t="0" r="0" b="0"/>
            <wp:docPr id="56964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49782" name=""/>
                    <pic:cNvPicPr/>
                  </pic:nvPicPr>
                  <pic:blipFill>
                    <a:blip r:embed="rId61"/>
                    <a:stretch>
                      <a:fillRect/>
                    </a:stretch>
                  </pic:blipFill>
                  <pic:spPr>
                    <a:xfrm>
                      <a:off x="0" y="0"/>
                      <a:ext cx="5760720" cy="2821940"/>
                    </a:xfrm>
                    <a:prstGeom prst="rect">
                      <a:avLst/>
                    </a:prstGeom>
                  </pic:spPr>
                </pic:pic>
              </a:graphicData>
            </a:graphic>
          </wp:inline>
        </w:drawing>
      </w:r>
    </w:p>
    <w:p w14:paraId="69D30FD3" w14:textId="5AA8A847" w:rsidR="008951BF" w:rsidRDefault="008951BF" w:rsidP="008951BF">
      <w:pPr>
        <w:pStyle w:val="Caption"/>
        <w:rPr>
          <w:rFonts w:cs="Times New Roman"/>
          <w:szCs w:val="26"/>
        </w:rPr>
      </w:pPr>
      <w:bookmarkStart w:id="375" w:name="_Toc184671478"/>
      <w:r>
        <w:t xml:space="preserve">Hình </w:t>
      </w:r>
      <w:r w:rsidR="00ED5321">
        <w:fldChar w:fldCharType="begin"/>
      </w:r>
      <w:r w:rsidR="00ED5321">
        <w:instrText xml:space="preserve"> SEQ Hình \* ARABIC </w:instrText>
      </w:r>
      <w:r w:rsidR="00ED5321">
        <w:fldChar w:fldCharType="separate"/>
      </w:r>
      <w:r w:rsidR="00ED5321">
        <w:rPr>
          <w:noProof/>
        </w:rPr>
        <w:t>38</w:t>
      </w:r>
      <w:r w:rsidR="00ED5321">
        <w:fldChar w:fldCharType="end"/>
      </w:r>
      <w:r w:rsidRPr="00D13D94">
        <w:rPr>
          <w:rFonts w:cs="Times New Roman"/>
          <w:szCs w:val="26"/>
        </w:rPr>
        <w:t>. Giao diện</w:t>
      </w:r>
      <w:r>
        <w:rPr>
          <w:rFonts w:cs="Times New Roman"/>
          <w:szCs w:val="26"/>
        </w:rPr>
        <w:t xml:space="preserve"> quản lý chung cho dự án (dự án đang hoạt động)</w:t>
      </w:r>
      <w:bookmarkEnd w:id="375"/>
    </w:p>
    <w:p w14:paraId="013A4E50" w14:textId="48A28E0F" w:rsidR="004F18FE" w:rsidRDefault="004F18FE" w:rsidP="004F18FE">
      <w:pPr>
        <w:rPr>
          <w:lang w:val="en-GB"/>
        </w:rPr>
      </w:pPr>
      <w:r w:rsidRPr="004F18FE">
        <w:rPr>
          <w:noProof/>
          <w:lang w:val="en-GB"/>
        </w:rPr>
        <w:drawing>
          <wp:inline distT="0" distB="0" distL="0" distR="0" wp14:anchorId="1F30ABD8" wp14:editId="6A148ED0">
            <wp:extent cx="5760720" cy="2818765"/>
            <wp:effectExtent l="0" t="0" r="0" b="635"/>
            <wp:docPr id="122448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84320" name=""/>
                    <pic:cNvPicPr/>
                  </pic:nvPicPr>
                  <pic:blipFill>
                    <a:blip r:embed="rId62"/>
                    <a:stretch>
                      <a:fillRect/>
                    </a:stretch>
                  </pic:blipFill>
                  <pic:spPr>
                    <a:xfrm>
                      <a:off x="0" y="0"/>
                      <a:ext cx="5760720" cy="2818765"/>
                    </a:xfrm>
                    <a:prstGeom prst="rect">
                      <a:avLst/>
                    </a:prstGeom>
                  </pic:spPr>
                </pic:pic>
              </a:graphicData>
            </a:graphic>
          </wp:inline>
        </w:drawing>
      </w:r>
    </w:p>
    <w:p w14:paraId="1E9ACA19" w14:textId="28C8A0C7" w:rsidR="008307AE" w:rsidRDefault="008307AE" w:rsidP="008307AE">
      <w:pPr>
        <w:pStyle w:val="Caption"/>
        <w:rPr>
          <w:rFonts w:cs="Times New Roman"/>
          <w:szCs w:val="26"/>
        </w:rPr>
      </w:pPr>
      <w:bookmarkStart w:id="376" w:name="_Toc184671479"/>
      <w:r>
        <w:t xml:space="preserve">Hình </w:t>
      </w:r>
      <w:r w:rsidR="00ED5321">
        <w:fldChar w:fldCharType="begin"/>
      </w:r>
      <w:r w:rsidR="00ED5321">
        <w:instrText xml:space="preserve"> SEQ Hình \* ARABIC </w:instrText>
      </w:r>
      <w:r w:rsidR="00ED5321">
        <w:fldChar w:fldCharType="separate"/>
      </w:r>
      <w:r w:rsidR="00ED5321">
        <w:rPr>
          <w:noProof/>
        </w:rPr>
        <w:t>39</w:t>
      </w:r>
      <w:r w:rsidR="00ED5321">
        <w:fldChar w:fldCharType="end"/>
      </w:r>
      <w:r w:rsidRPr="00D13D94">
        <w:rPr>
          <w:rFonts w:cs="Times New Roman"/>
          <w:szCs w:val="26"/>
        </w:rPr>
        <w:t>. Giao diện</w:t>
      </w:r>
      <w:r>
        <w:rPr>
          <w:rFonts w:cs="Times New Roman"/>
          <w:szCs w:val="26"/>
        </w:rPr>
        <w:t xml:space="preserve"> quản lý chung cho dự án (dự án bị xóa)</w:t>
      </w:r>
      <w:bookmarkEnd w:id="376"/>
    </w:p>
    <w:p w14:paraId="176948C2" w14:textId="5020B482" w:rsidR="008307AE" w:rsidRPr="004F18FE" w:rsidRDefault="002449F2" w:rsidP="004F18FE">
      <w:pPr>
        <w:rPr>
          <w:lang w:val="en-GB"/>
        </w:rPr>
      </w:pPr>
      <w:r w:rsidRPr="002449F2">
        <w:rPr>
          <w:noProof/>
          <w:lang w:val="en-GB"/>
        </w:rPr>
        <w:lastRenderedPageBreak/>
        <w:drawing>
          <wp:inline distT="0" distB="0" distL="0" distR="0" wp14:anchorId="3B1CA0D9" wp14:editId="3010D8EE">
            <wp:extent cx="5760720" cy="2816860"/>
            <wp:effectExtent l="0" t="0" r="0" b="2540"/>
            <wp:docPr id="209124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3576" name=""/>
                    <pic:cNvPicPr/>
                  </pic:nvPicPr>
                  <pic:blipFill>
                    <a:blip r:embed="rId63"/>
                    <a:stretch>
                      <a:fillRect/>
                    </a:stretch>
                  </pic:blipFill>
                  <pic:spPr>
                    <a:xfrm>
                      <a:off x="0" y="0"/>
                      <a:ext cx="5760720" cy="2816860"/>
                    </a:xfrm>
                    <a:prstGeom prst="rect">
                      <a:avLst/>
                    </a:prstGeom>
                  </pic:spPr>
                </pic:pic>
              </a:graphicData>
            </a:graphic>
          </wp:inline>
        </w:drawing>
      </w:r>
    </w:p>
    <w:p w14:paraId="4CD6430E" w14:textId="02A3A3B4" w:rsidR="002449F2" w:rsidRDefault="002449F2" w:rsidP="002449F2">
      <w:pPr>
        <w:pStyle w:val="Caption"/>
        <w:rPr>
          <w:rFonts w:cs="Times New Roman"/>
          <w:szCs w:val="26"/>
        </w:rPr>
      </w:pPr>
      <w:bookmarkStart w:id="377" w:name="_Toc184671480"/>
      <w:r>
        <w:t xml:space="preserve">Hình </w:t>
      </w:r>
      <w:r w:rsidR="00ED5321">
        <w:fldChar w:fldCharType="begin"/>
      </w:r>
      <w:r w:rsidR="00ED5321">
        <w:instrText xml:space="preserve"> SEQ Hình \* ARABIC </w:instrText>
      </w:r>
      <w:r w:rsidR="00ED5321">
        <w:fldChar w:fldCharType="separate"/>
      </w:r>
      <w:r w:rsidR="00ED5321">
        <w:rPr>
          <w:noProof/>
        </w:rPr>
        <w:t>40</w:t>
      </w:r>
      <w:r w:rsidR="00ED5321">
        <w:fldChar w:fldCharType="end"/>
      </w:r>
      <w:r w:rsidRPr="00D13D94">
        <w:rPr>
          <w:rFonts w:cs="Times New Roman"/>
          <w:szCs w:val="26"/>
        </w:rPr>
        <w:t>. Giao diện</w:t>
      </w:r>
      <w:r>
        <w:rPr>
          <w:rFonts w:cs="Times New Roman"/>
          <w:szCs w:val="26"/>
        </w:rPr>
        <w:t xml:space="preserve"> thống kê hệ thống</w:t>
      </w:r>
      <w:bookmarkEnd w:id="377"/>
    </w:p>
    <w:p w14:paraId="60DB9DC5" w14:textId="43084FB7" w:rsidR="00462EFF" w:rsidRPr="00462EFF" w:rsidRDefault="00462EFF" w:rsidP="00462EFF">
      <w:pPr>
        <w:rPr>
          <w:lang w:val="en-GB"/>
        </w:rPr>
      </w:pPr>
      <w:r w:rsidRPr="00462EFF">
        <w:rPr>
          <w:noProof/>
          <w:lang w:val="en-GB"/>
        </w:rPr>
        <w:drawing>
          <wp:inline distT="0" distB="0" distL="0" distR="0" wp14:anchorId="30E6F739" wp14:editId="1ED5AC8A">
            <wp:extent cx="5760720" cy="2823210"/>
            <wp:effectExtent l="0" t="0" r="0" b="0"/>
            <wp:docPr id="38063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39656" name=""/>
                    <pic:cNvPicPr/>
                  </pic:nvPicPr>
                  <pic:blipFill>
                    <a:blip r:embed="rId64"/>
                    <a:stretch>
                      <a:fillRect/>
                    </a:stretch>
                  </pic:blipFill>
                  <pic:spPr>
                    <a:xfrm>
                      <a:off x="0" y="0"/>
                      <a:ext cx="5760720" cy="2823210"/>
                    </a:xfrm>
                    <a:prstGeom prst="rect">
                      <a:avLst/>
                    </a:prstGeom>
                  </pic:spPr>
                </pic:pic>
              </a:graphicData>
            </a:graphic>
          </wp:inline>
        </w:drawing>
      </w:r>
    </w:p>
    <w:p w14:paraId="03039EA9" w14:textId="13AF9C78" w:rsidR="00462EFF" w:rsidRDefault="00462EFF" w:rsidP="00462EFF">
      <w:pPr>
        <w:pStyle w:val="Caption"/>
        <w:rPr>
          <w:rFonts w:cs="Times New Roman"/>
          <w:szCs w:val="26"/>
        </w:rPr>
      </w:pPr>
      <w:bookmarkStart w:id="378" w:name="_Toc184671481"/>
      <w:r>
        <w:t xml:space="preserve">Hình </w:t>
      </w:r>
      <w:r w:rsidR="00ED5321">
        <w:fldChar w:fldCharType="begin"/>
      </w:r>
      <w:r w:rsidR="00ED5321">
        <w:instrText xml:space="preserve"> SEQ Hình \* ARABIC </w:instrText>
      </w:r>
      <w:r w:rsidR="00ED5321">
        <w:fldChar w:fldCharType="separate"/>
      </w:r>
      <w:r w:rsidR="00ED5321">
        <w:rPr>
          <w:noProof/>
        </w:rPr>
        <w:t>41</w:t>
      </w:r>
      <w:r w:rsidR="00ED5321">
        <w:fldChar w:fldCharType="end"/>
      </w:r>
      <w:r w:rsidRPr="00D13D94">
        <w:rPr>
          <w:rFonts w:cs="Times New Roman"/>
          <w:szCs w:val="26"/>
        </w:rPr>
        <w:t>. Giao diện</w:t>
      </w:r>
      <w:r>
        <w:rPr>
          <w:rFonts w:cs="Times New Roman"/>
          <w:szCs w:val="26"/>
        </w:rPr>
        <w:t xml:space="preserve"> </w:t>
      </w:r>
      <w:r w:rsidR="00007DA7">
        <w:rPr>
          <w:rFonts w:cs="Times New Roman"/>
          <w:szCs w:val="26"/>
        </w:rPr>
        <w:t>cập nhật thông tin cá nhân</w:t>
      </w:r>
      <w:bookmarkEnd w:id="378"/>
    </w:p>
    <w:p w14:paraId="41830512" w14:textId="7CE3B9F6" w:rsidR="00007DA7" w:rsidRPr="00221217" w:rsidRDefault="00007DA7" w:rsidP="00007DA7">
      <w:pPr>
        <w:pStyle w:val="Heading4"/>
        <w:numPr>
          <w:ilvl w:val="2"/>
          <w:numId w:val="28"/>
        </w:numPr>
        <w:ind w:left="180" w:hanging="180"/>
        <w:rPr>
          <w:rFonts w:cs="Times New Roman"/>
          <w:i w:val="0"/>
          <w:iCs w:val="0"/>
          <w:szCs w:val="26"/>
          <w:lang w:val="en-US"/>
        </w:rPr>
      </w:pPr>
      <w:r w:rsidRPr="00221217">
        <w:rPr>
          <w:rFonts w:cs="Times New Roman"/>
          <w:i w:val="0"/>
          <w:iCs w:val="0"/>
          <w:szCs w:val="26"/>
          <w:lang w:val="en-US"/>
        </w:rPr>
        <w:lastRenderedPageBreak/>
        <w:t>Giao diện cho user</w:t>
      </w:r>
    </w:p>
    <w:p w14:paraId="3CC7DB8B" w14:textId="084ED76C" w:rsidR="00281155" w:rsidRDefault="00281155" w:rsidP="00281155">
      <w:r w:rsidRPr="00281155">
        <w:rPr>
          <w:noProof/>
        </w:rPr>
        <w:drawing>
          <wp:inline distT="0" distB="0" distL="0" distR="0" wp14:anchorId="53AB01C1" wp14:editId="52409B72">
            <wp:extent cx="5760720" cy="2677795"/>
            <wp:effectExtent l="0" t="0" r="0" b="8255"/>
            <wp:docPr id="16083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7237" name=""/>
                    <pic:cNvPicPr/>
                  </pic:nvPicPr>
                  <pic:blipFill>
                    <a:blip r:embed="rId65"/>
                    <a:stretch>
                      <a:fillRect/>
                    </a:stretch>
                  </pic:blipFill>
                  <pic:spPr>
                    <a:xfrm>
                      <a:off x="0" y="0"/>
                      <a:ext cx="5760720" cy="2677795"/>
                    </a:xfrm>
                    <a:prstGeom prst="rect">
                      <a:avLst/>
                    </a:prstGeom>
                  </pic:spPr>
                </pic:pic>
              </a:graphicData>
            </a:graphic>
          </wp:inline>
        </w:drawing>
      </w:r>
    </w:p>
    <w:p w14:paraId="7F7DE2D0" w14:textId="1060C107" w:rsidR="00281155" w:rsidRDefault="00281155" w:rsidP="00281155">
      <w:pPr>
        <w:pStyle w:val="Caption"/>
        <w:rPr>
          <w:rFonts w:cs="Times New Roman"/>
          <w:szCs w:val="26"/>
        </w:rPr>
      </w:pPr>
      <w:bookmarkStart w:id="379" w:name="_Toc184671482"/>
      <w:r>
        <w:t xml:space="preserve">Hình </w:t>
      </w:r>
      <w:r w:rsidR="00ED5321">
        <w:fldChar w:fldCharType="begin"/>
      </w:r>
      <w:r w:rsidR="00ED5321">
        <w:instrText xml:space="preserve"> SEQ Hình \* ARABIC </w:instrText>
      </w:r>
      <w:r w:rsidR="00ED5321">
        <w:fldChar w:fldCharType="separate"/>
      </w:r>
      <w:r w:rsidR="00ED5321">
        <w:rPr>
          <w:noProof/>
        </w:rPr>
        <w:t>42</w:t>
      </w:r>
      <w:r w:rsidR="00ED5321">
        <w:fldChar w:fldCharType="end"/>
      </w:r>
      <w:r w:rsidRPr="00D13D94">
        <w:rPr>
          <w:rFonts w:cs="Times New Roman"/>
          <w:szCs w:val="26"/>
        </w:rPr>
        <w:t>. Giao diện</w:t>
      </w:r>
      <w:r>
        <w:rPr>
          <w:rFonts w:cs="Times New Roman"/>
          <w:szCs w:val="26"/>
        </w:rPr>
        <w:t xml:space="preserve"> trang chủ</w:t>
      </w:r>
      <w:bookmarkEnd w:id="379"/>
    </w:p>
    <w:p w14:paraId="17BF950B" w14:textId="717E4CF6" w:rsidR="00CA30C4" w:rsidRPr="00CA30C4" w:rsidRDefault="00CA30C4" w:rsidP="00CA30C4">
      <w:pPr>
        <w:rPr>
          <w:lang w:val="en-GB"/>
        </w:rPr>
      </w:pPr>
      <w:r w:rsidRPr="00CA30C4">
        <w:rPr>
          <w:noProof/>
          <w:lang w:val="en-GB"/>
        </w:rPr>
        <w:drawing>
          <wp:inline distT="0" distB="0" distL="0" distR="0" wp14:anchorId="155B7B72" wp14:editId="721AF57B">
            <wp:extent cx="5760720" cy="2724150"/>
            <wp:effectExtent l="0" t="0" r="0" b="0"/>
            <wp:docPr id="42710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4632" name=""/>
                    <pic:cNvPicPr/>
                  </pic:nvPicPr>
                  <pic:blipFill>
                    <a:blip r:embed="rId66"/>
                    <a:stretch>
                      <a:fillRect/>
                    </a:stretch>
                  </pic:blipFill>
                  <pic:spPr>
                    <a:xfrm>
                      <a:off x="0" y="0"/>
                      <a:ext cx="5760720" cy="2724150"/>
                    </a:xfrm>
                    <a:prstGeom prst="rect">
                      <a:avLst/>
                    </a:prstGeom>
                  </pic:spPr>
                </pic:pic>
              </a:graphicData>
            </a:graphic>
          </wp:inline>
        </w:drawing>
      </w:r>
    </w:p>
    <w:p w14:paraId="756A173D" w14:textId="3676D745" w:rsidR="00CA30C4" w:rsidRDefault="00CA30C4" w:rsidP="00CA30C4">
      <w:pPr>
        <w:pStyle w:val="Caption"/>
        <w:rPr>
          <w:rFonts w:cs="Times New Roman"/>
          <w:szCs w:val="26"/>
        </w:rPr>
      </w:pPr>
      <w:bookmarkStart w:id="380" w:name="_Toc184671483"/>
      <w:r>
        <w:t xml:space="preserve">Hình </w:t>
      </w:r>
      <w:r w:rsidR="00ED5321">
        <w:fldChar w:fldCharType="begin"/>
      </w:r>
      <w:r w:rsidR="00ED5321">
        <w:instrText xml:space="preserve"> SEQ Hình \* ARABIC </w:instrText>
      </w:r>
      <w:r w:rsidR="00ED5321">
        <w:fldChar w:fldCharType="separate"/>
      </w:r>
      <w:r w:rsidR="00ED5321">
        <w:rPr>
          <w:noProof/>
        </w:rPr>
        <w:t>43</w:t>
      </w:r>
      <w:r w:rsidR="00ED5321">
        <w:fldChar w:fldCharType="end"/>
      </w:r>
      <w:r w:rsidRPr="00D13D94">
        <w:rPr>
          <w:rFonts w:cs="Times New Roman"/>
          <w:szCs w:val="26"/>
        </w:rPr>
        <w:t>. Giao diện</w:t>
      </w:r>
      <w:r>
        <w:rPr>
          <w:rFonts w:cs="Times New Roman"/>
          <w:szCs w:val="26"/>
        </w:rPr>
        <w:t xml:space="preserve"> trang chủ (2)</w:t>
      </w:r>
      <w:bookmarkEnd w:id="380"/>
    </w:p>
    <w:p w14:paraId="18340FB5" w14:textId="5E3F514B" w:rsidR="00FB5838" w:rsidRDefault="00FB5838" w:rsidP="00FB5838">
      <w:pPr>
        <w:rPr>
          <w:lang w:val="en-GB"/>
        </w:rPr>
      </w:pPr>
      <w:r w:rsidRPr="00FB5838">
        <w:rPr>
          <w:noProof/>
          <w:lang w:val="en-GB"/>
        </w:rPr>
        <w:lastRenderedPageBreak/>
        <w:drawing>
          <wp:inline distT="0" distB="0" distL="0" distR="0" wp14:anchorId="3E1EA19B" wp14:editId="12F35E83">
            <wp:extent cx="5760720" cy="2734310"/>
            <wp:effectExtent l="0" t="0" r="0" b="8890"/>
            <wp:docPr id="95131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11860" name=""/>
                    <pic:cNvPicPr/>
                  </pic:nvPicPr>
                  <pic:blipFill>
                    <a:blip r:embed="rId67"/>
                    <a:stretch>
                      <a:fillRect/>
                    </a:stretch>
                  </pic:blipFill>
                  <pic:spPr>
                    <a:xfrm>
                      <a:off x="0" y="0"/>
                      <a:ext cx="5760720" cy="2734310"/>
                    </a:xfrm>
                    <a:prstGeom prst="rect">
                      <a:avLst/>
                    </a:prstGeom>
                  </pic:spPr>
                </pic:pic>
              </a:graphicData>
            </a:graphic>
          </wp:inline>
        </w:drawing>
      </w:r>
    </w:p>
    <w:p w14:paraId="4AA23626" w14:textId="5AB7B4FD" w:rsidR="00FB5838" w:rsidRDefault="00FB5838" w:rsidP="00FB5838">
      <w:pPr>
        <w:pStyle w:val="Caption"/>
        <w:rPr>
          <w:rFonts w:cs="Times New Roman"/>
          <w:szCs w:val="26"/>
        </w:rPr>
      </w:pPr>
      <w:bookmarkStart w:id="381" w:name="_Toc184671484"/>
      <w:r>
        <w:t xml:space="preserve">Hình </w:t>
      </w:r>
      <w:r w:rsidR="00ED5321">
        <w:fldChar w:fldCharType="begin"/>
      </w:r>
      <w:r w:rsidR="00ED5321">
        <w:instrText xml:space="preserve"> SEQ Hình \* ARABIC </w:instrText>
      </w:r>
      <w:r w:rsidR="00ED5321">
        <w:fldChar w:fldCharType="separate"/>
      </w:r>
      <w:r w:rsidR="00ED5321">
        <w:rPr>
          <w:noProof/>
        </w:rPr>
        <w:t>44</w:t>
      </w:r>
      <w:r w:rsidR="00ED5321">
        <w:fldChar w:fldCharType="end"/>
      </w:r>
      <w:r w:rsidRPr="00D13D94">
        <w:rPr>
          <w:rFonts w:cs="Times New Roman"/>
          <w:szCs w:val="26"/>
        </w:rPr>
        <w:t>. Giao diện</w:t>
      </w:r>
      <w:r>
        <w:rPr>
          <w:rFonts w:cs="Times New Roman"/>
          <w:szCs w:val="26"/>
        </w:rPr>
        <w:t xml:space="preserve"> trang</w:t>
      </w:r>
      <w:r w:rsidR="000E031B">
        <w:rPr>
          <w:rFonts w:cs="Times New Roman"/>
          <w:szCs w:val="26"/>
        </w:rPr>
        <w:t xml:space="preserve"> </w:t>
      </w:r>
      <w:r w:rsidR="00F26B94">
        <w:rPr>
          <w:rFonts w:cs="Times New Roman"/>
          <w:szCs w:val="26"/>
        </w:rPr>
        <w:t>công việc cá nhân</w:t>
      </w:r>
      <w:bookmarkEnd w:id="381"/>
    </w:p>
    <w:p w14:paraId="55496B60" w14:textId="71D459EB" w:rsidR="005D403D" w:rsidRDefault="005D403D" w:rsidP="005D403D">
      <w:pPr>
        <w:rPr>
          <w:lang w:val="en-GB"/>
        </w:rPr>
      </w:pPr>
      <w:r w:rsidRPr="005D403D">
        <w:rPr>
          <w:noProof/>
          <w:lang w:val="en-GB"/>
        </w:rPr>
        <w:drawing>
          <wp:inline distT="0" distB="0" distL="0" distR="0" wp14:anchorId="7A8A7784" wp14:editId="06149B67">
            <wp:extent cx="5760720" cy="2741295"/>
            <wp:effectExtent l="0" t="0" r="0" b="1905"/>
            <wp:docPr id="36524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42169" name=""/>
                    <pic:cNvPicPr/>
                  </pic:nvPicPr>
                  <pic:blipFill>
                    <a:blip r:embed="rId68"/>
                    <a:stretch>
                      <a:fillRect/>
                    </a:stretch>
                  </pic:blipFill>
                  <pic:spPr>
                    <a:xfrm>
                      <a:off x="0" y="0"/>
                      <a:ext cx="5760720" cy="2741295"/>
                    </a:xfrm>
                    <a:prstGeom prst="rect">
                      <a:avLst/>
                    </a:prstGeom>
                  </pic:spPr>
                </pic:pic>
              </a:graphicData>
            </a:graphic>
          </wp:inline>
        </w:drawing>
      </w:r>
    </w:p>
    <w:p w14:paraId="504C8B0F" w14:textId="45C0E326" w:rsidR="005D403D" w:rsidRDefault="005D403D" w:rsidP="005D403D">
      <w:pPr>
        <w:pStyle w:val="Caption"/>
        <w:rPr>
          <w:rFonts w:cs="Times New Roman"/>
          <w:szCs w:val="26"/>
        </w:rPr>
      </w:pPr>
      <w:bookmarkStart w:id="382" w:name="_Toc184671485"/>
      <w:r>
        <w:t xml:space="preserve">Hình </w:t>
      </w:r>
      <w:r w:rsidR="00ED5321">
        <w:fldChar w:fldCharType="begin"/>
      </w:r>
      <w:r w:rsidR="00ED5321">
        <w:instrText xml:space="preserve"> SEQ Hình \* ARABIC </w:instrText>
      </w:r>
      <w:r w:rsidR="00ED5321">
        <w:fldChar w:fldCharType="separate"/>
      </w:r>
      <w:r w:rsidR="00ED5321">
        <w:rPr>
          <w:noProof/>
        </w:rPr>
        <w:t>45</w:t>
      </w:r>
      <w:r w:rsidR="00ED5321">
        <w:fldChar w:fldCharType="end"/>
      </w:r>
      <w:r w:rsidRPr="00D13D94">
        <w:rPr>
          <w:rFonts w:cs="Times New Roman"/>
          <w:szCs w:val="26"/>
        </w:rPr>
        <w:t>. Giao diện</w:t>
      </w:r>
      <w:r>
        <w:rPr>
          <w:rFonts w:cs="Times New Roman"/>
          <w:szCs w:val="26"/>
        </w:rPr>
        <w:t xml:space="preserve"> trang lịch trình cá nhân</w:t>
      </w:r>
      <w:bookmarkEnd w:id="382"/>
    </w:p>
    <w:p w14:paraId="2B16C8B8" w14:textId="77777777" w:rsidR="00160312" w:rsidRPr="00160312" w:rsidRDefault="00160312" w:rsidP="00160312">
      <w:pPr>
        <w:rPr>
          <w:lang w:val="en-GB"/>
        </w:rPr>
      </w:pPr>
    </w:p>
    <w:p w14:paraId="386255E2" w14:textId="79F8D638" w:rsidR="005D403D" w:rsidRDefault="00160312" w:rsidP="005D403D">
      <w:pPr>
        <w:rPr>
          <w:lang w:val="en-GB"/>
        </w:rPr>
      </w:pPr>
      <w:r w:rsidRPr="00160312">
        <w:rPr>
          <w:noProof/>
          <w:lang w:val="en-GB"/>
        </w:rPr>
        <w:lastRenderedPageBreak/>
        <w:drawing>
          <wp:inline distT="0" distB="0" distL="0" distR="0" wp14:anchorId="5A3F0BD8" wp14:editId="16CFAD9E">
            <wp:extent cx="5760720" cy="2726690"/>
            <wp:effectExtent l="0" t="0" r="0" b="0"/>
            <wp:docPr id="123389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6480" name=""/>
                    <pic:cNvPicPr/>
                  </pic:nvPicPr>
                  <pic:blipFill>
                    <a:blip r:embed="rId69"/>
                    <a:stretch>
                      <a:fillRect/>
                    </a:stretch>
                  </pic:blipFill>
                  <pic:spPr>
                    <a:xfrm>
                      <a:off x="0" y="0"/>
                      <a:ext cx="5760720" cy="2726690"/>
                    </a:xfrm>
                    <a:prstGeom prst="rect">
                      <a:avLst/>
                    </a:prstGeom>
                  </pic:spPr>
                </pic:pic>
              </a:graphicData>
            </a:graphic>
          </wp:inline>
        </w:drawing>
      </w:r>
    </w:p>
    <w:p w14:paraId="46D86FB1" w14:textId="6EEDF1A8" w:rsidR="00A67559" w:rsidRDefault="00160312" w:rsidP="00160312">
      <w:pPr>
        <w:pStyle w:val="Caption"/>
        <w:rPr>
          <w:noProof/>
        </w:rPr>
      </w:pPr>
      <w:bookmarkStart w:id="383" w:name="_Toc184671486"/>
      <w:r>
        <w:t xml:space="preserve">Hình </w:t>
      </w:r>
      <w:r w:rsidR="00ED5321">
        <w:fldChar w:fldCharType="begin"/>
      </w:r>
      <w:r w:rsidR="00ED5321">
        <w:instrText xml:space="preserve"> SEQ Hình \* ARABIC </w:instrText>
      </w:r>
      <w:r w:rsidR="00ED5321">
        <w:fldChar w:fldCharType="separate"/>
      </w:r>
      <w:r w:rsidR="00ED5321">
        <w:rPr>
          <w:noProof/>
        </w:rPr>
        <w:t>46</w:t>
      </w:r>
      <w:r w:rsidR="00ED5321">
        <w:fldChar w:fldCharType="end"/>
      </w:r>
      <w:r w:rsidRPr="00D13D94">
        <w:rPr>
          <w:rFonts w:cs="Times New Roman"/>
          <w:szCs w:val="26"/>
        </w:rPr>
        <w:t>. Giao diện</w:t>
      </w:r>
      <w:r>
        <w:rPr>
          <w:rFonts w:cs="Times New Roman"/>
          <w:szCs w:val="26"/>
        </w:rPr>
        <w:t xml:space="preserve"> trang ghi chú cá nhân</w:t>
      </w:r>
      <w:bookmarkEnd w:id="383"/>
      <w:r w:rsidR="00A67559" w:rsidRPr="00A67559">
        <w:rPr>
          <w:noProof/>
        </w:rPr>
        <w:t xml:space="preserve"> </w:t>
      </w:r>
    </w:p>
    <w:p w14:paraId="04D44A85" w14:textId="5F3B751B" w:rsidR="00A67559" w:rsidRPr="00A67559" w:rsidRDefault="00A67559" w:rsidP="00A67559">
      <w:pPr>
        <w:rPr>
          <w:lang w:val="en-GB"/>
        </w:rPr>
      </w:pPr>
      <w:r w:rsidRPr="00A67559">
        <w:rPr>
          <w:rFonts w:cs="Times New Roman"/>
          <w:noProof/>
          <w:szCs w:val="26"/>
        </w:rPr>
        <w:drawing>
          <wp:inline distT="0" distB="0" distL="0" distR="0" wp14:anchorId="07086DC5" wp14:editId="183F1FC0">
            <wp:extent cx="5760720" cy="2712085"/>
            <wp:effectExtent l="0" t="0" r="0" b="0"/>
            <wp:docPr id="2957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25552" name=""/>
                    <pic:cNvPicPr/>
                  </pic:nvPicPr>
                  <pic:blipFill>
                    <a:blip r:embed="rId70"/>
                    <a:stretch>
                      <a:fillRect/>
                    </a:stretch>
                  </pic:blipFill>
                  <pic:spPr>
                    <a:xfrm>
                      <a:off x="0" y="0"/>
                      <a:ext cx="5760720" cy="2712085"/>
                    </a:xfrm>
                    <a:prstGeom prst="rect">
                      <a:avLst/>
                    </a:prstGeom>
                  </pic:spPr>
                </pic:pic>
              </a:graphicData>
            </a:graphic>
          </wp:inline>
        </w:drawing>
      </w:r>
    </w:p>
    <w:p w14:paraId="311AC806" w14:textId="67D3FF06" w:rsidR="00A67559" w:rsidRDefault="00A67559" w:rsidP="00160312">
      <w:pPr>
        <w:pStyle w:val="Caption"/>
        <w:rPr>
          <w:rFonts w:cs="Times New Roman"/>
          <w:szCs w:val="26"/>
        </w:rPr>
      </w:pPr>
      <w:bookmarkStart w:id="384" w:name="_Toc184671487"/>
      <w:r>
        <w:t xml:space="preserve">Hình </w:t>
      </w:r>
      <w:r w:rsidR="00ED5321">
        <w:fldChar w:fldCharType="begin"/>
      </w:r>
      <w:r w:rsidR="00ED5321">
        <w:instrText xml:space="preserve"> SEQ Hình \* ARABIC </w:instrText>
      </w:r>
      <w:r w:rsidR="00ED5321">
        <w:fldChar w:fldCharType="separate"/>
      </w:r>
      <w:r w:rsidR="00ED5321">
        <w:rPr>
          <w:noProof/>
        </w:rPr>
        <w:t>47</w:t>
      </w:r>
      <w:r w:rsidR="00ED5321">
        <w:fldChar w:fldCharType="end"/>
      </w:r>
      <w:r w:rsidRPr="00D13D94">
        <w:rPr>
          <w:rFonts w:cs="Times New Roman"/>
          <w:szCs w:val="26"/>
        </w:rPr>
        <w:t>. Giao diện</w:t>
      </w:r>
      <w:r>
        <w:rPr>
          <w:rFonts w:cs="Times New Roman"/>
          <w:szCs w:val="26"/>
        </w:rPr>
        <w:t xml:space="preserve"> </w:t>
      </w:r>
      <w:r w:rsidR="00703DBE">
        <w:rPr>
          <w:rFonts w:cs="Times New Roman"/>
          <w:szCs w:val="26"/>
        </w:rPr>
        <w:t xml:space="preserve">trang </w:t>
      </w:r>
      <w:r>
        <w:rPr>
          <w:rFonts w:cs="Times New Roman"/>
          <w:szCs w:val="26"/>
        </w:rPr>
        <w:t>tổng quan dự án</w:t>
      </w:r>
      <w:bookmarkEnd w:id="384"/>
    </w:p>
    <w:p w14:paraId="0B127A86" w14:textId="77777777" w:rsidR="00703DBE" w:rsidRPr="00703DBE" w:rsidRDefault="00703DBE" w:rsidP="00703DBE">
      <w:pPr>
        <w:rPr>
          <w:lang w:val="en-GB"/>
        </w:rPr>
      </w:pPr>
    </w:p>
    <w:p w14:paraId="0C971673" w14:textId="042779C1" w:rsidR="00703DBE" w:rsidRDefault="00761991" w:rsidP="00703DBE">
      <w:pPr>
        <w:rPr>
          <w:lang w:val="en-GB"/>
        </w:rPr>
      </w:pPr>
      <w:r>
        <w:rPr>
          <w:noProof/>
        </w:rPr>
        <w:lastRenderedPageBreak/>
        <w:drawing>
          <wp:inline distT="0" distB="0" distL="0" distR="0" wp14:anchorId="797696D5" wp14:editId="79125BBC">
            <wp:extent cx="5760720" cy="2704465"/>
            <wp:effectExtent l="0" t="0" r="0" b="635"/>
            <wp:docPr id="22544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47913" name=""/>
                    <pic:cNvPicPr/>
                  </pic:nvPicPr>
                  <pic:blipFill>
                    <a:blip r:embed="rId71"/>
                    <a:stretch>
                      <a:fillRect/>
                    </a:stretch>
                  </pic:blipFill>
                  <pic:spPr>
                    <a:xfrm>
                      <a:off x="0" y="0"/>
                      <a:ext cx="5760720" cy="2704465"/>
                    </a:xfrm>
                    <a:prstGeom prst="rect">
                      <a:avLst/>
                    </a:prstGeom>
                  </pic:spPr>
                </pic:pic>
              </a:graphicData>
            </a:graphic>
          </wp:inline>
        </w:drawing>
      </w:r>
    </w:p>
    <w:p w14:paraId="4776F674" w14:textId="1F044395" w:rsidR="00703DBE" w:rsidRDefault="00703DBE" w:rsidP="00703DBE">
      <w:pPr>
        <w:pStyle w:val="Caption"/>
        <w:rPr>
          <w:rFonts w:cs="Times New Roman"/>
          <w:szCs w:val="26"/>
        </w:rPr>
      </w:pPr>
      <w:bookmarkStart w:id="385" w:name="_Toc184671488"/>
      <w:r>
        <w:t xml:space="preserve">Hình </w:t>
      </w:r>
      <w:r w:rsidR="00ED5321">
        <w:fldChar w:fldCharType="begin"/>
      </w:r>
      <w:r w:rsidR="00ED5321">
        <w:instrText xml:space="preserve"> SEQ Hình \* ARABIC </w:instrText>
      </w:r>
      <w:r w:rsidR="00ED5321">
        <w:fldChar w:fldCharType="separate"/>
      </w:r>
      <w:r w:rsidR="00ED5321">
        <w:rPr>
          <w:noProof/>
        </w:rPr>
        <w:t>48</w:t>
      </w:r>
      <w:r w:rsidR="00ED5321">
        <w:fldChar w:fldCharType="end"/>
      </w:r>
      <w:r w:rsidRPr="00D13D94">
        <w:rPr>
          <w:rFonts w:cs="Times New Roman"/>
          <w:szCs w:val="26"/>
        </w:rPr>
        <w:t>. Giao diện</w:t>
      </w:r>
      <w:r>
        <w:rPr>
          <w:rFonts w:cs="Times New Roman"/>
          <w:szCs w:val="26"/>
        </w:rPr>
        <w:t xml:space="preserve"> </w:t>
      </w:r>
      <w:r w:rsidR="000472AC">
        <w:rPr>
          <w:rFonts w:cs="Times New Roman"/>
          <w:szCs w:val="26"/>
        </w:rPr>
        <w:t>cửa sổ thêm thành viên vào dự án</w:t>
      </w:r>
      <w:bookmarkEnd w:id="385"/>
    </w:p>
    <w:p w14:paraId="2AAB097E" w14:textId="3B64AE58" w:rsidR="00D13086" w:rsidRDefault="00D13086" w:rsidP="00D13086">
      <w:pPr>
        <w:rPr>
          <w:lang w:val="en-GB"/>
        </w:rPr>
      </w:pPr>
      <w:r w:rsidRPr="00D13086">
        <w:rPr>
          <w:noProof/>
          <w:lang w:val="en-GB"/>
        </w:rPr>
        <w:drawing>
          <wp:inline distT="0" distB="0" distL="0" distR="0" wp14:anchorId="20813ADD" wp14:editId="233A8B8F">
            <wp:extent cx="5760720" cy="2702560"/>
            <wp:effectExtent l="0" t="0" r="0" b="2540"/>
            <wp:docPr id="10589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4489" name=""/>
                    <pic:cNvPicPr/>
                  </pic:nvPicPr>
                  <pic:blipFill>
                    <a:blip r:embed="rId72"/>
                    <a:stretch>
                      <a:fillRect/>
                    </a:stretch>
                  </pic:blipFill>
                  <pic:spPr>
                    <a:xfrm>
                      <a:off x="0" y="0"/>
                      <a:ext cx="5760720" cy="2702560"/>
                    </a:xfrm>
                    <a:prstGeom prst="rect">
                      <a:avLst/>
                    </a:prstGeom>
                  </pic:spPr>
                </pic:pic>
              </a:graphicData>
            </a:graphic>
          </wp:inline>
        </w:drawing>
      </w:r>
    </w:p>
    <w:p w14:paraId="180C81CC" w14:textId="095B50D0" w:rsidR="00D13086" w:rsidRDefault="00D13086" w:rsidP="00D13086">
      <w:pPr>
        <w:pStyle w:val="Caption"/>
        <w:rPr>
          <w:rFonts w:cs="Times New Roman"/>
          <w:szCs w:val="26"/>
        </w:rPr>
      </w:pPr>
      <w:bookmarkStart w:id="386" w:name="_Toc184671489"/>
      <w:r>
        <w:t xml:space="preserve">Hình </w:t>
      </w:r>
      <w:r w:rsidR="00ED5321">
        <w:fldChar w:fldCharType="begin"/>
      </w:r>
      <w:r w:rsidR="00ED5321">
        <w:instrText xml:space="preserve"> SEQ Hình \* ARABIC </w:instrText>
      </w:r>
      <w:r w:rsidR="00ED5321">
        <w:fldChar w:fldCharType="separate"/>
      </w:r>
      <w:r w:rsidR="00ED5321">
        <w:rPr>
          <w:noProof/>
        </w:rPr>
        <w:t>49</w:t>
      </w:r>
      <w:r w:rsidR="00ED5321">
        <w:fldChar w:fldCharType="end"/>
      </w:r>
      <w:r w:rsidRPr="00D13D94">
        <w:rPr>
          <w:rFonts w:cs="Times New Roman"/>
          <w:szCs w:val="26"/>
        </w:rPr>
        <w:t>. Giao diện</w:t>
      </w:r>
      <w:r>
        <w:rPr>
          <w:rFonts w:cs="Times New Roman"/>
          <w:szCs w:val="26"/>
        </w:rPr>
        <w:t xml:space="preserve"> trang</w:t>
      </w:r>
      <w:r w:rsidR="00312C24">
        <w:rPr>
          <w:rFonts w:cs="Times New Roman"/>
          <w:szCs w:val="26"/>
        </w:rPr>
        <w:t xml:space="preserve"> các</w:t>
      </w:r>
      <w:r>
        <w:rPr>
          <w:rFonts w:cs="Times New Roman"/>
          <w:szCs w:val="26"/>
        </w:rPr>
        <w:t xml:space="preserve"> danh sách công việc trong dự án</w:t>
      </w:r>
      <w:bookmarkEnd w:id="386"/>
    </w:p>
    <w:p w14:paraId="6652F68B" w14:textId="77777777" w:rsidR="00312C24" w:rsidRPr="00312C24" w:rsidRDefault="00312C24" w:rsidP="00312C24">
      <w:pPr>
        <w:rPr>
          <w:lang w:val="en-GB"/>
        </w:rPr>
      </w:pPr>
    </w:p>
    <w:p w14:paraId="2F7FEBEE" w14:textId="66D53928" w:rsidR="00312C24" w:rsidRDefault="00312C24" w:rsidP="00312C24">
      <w:pPr>
        <w:rPr>
          <w:lang w:val="en-GB"/>
        </w:rPr>
      </w:pPr>
      <w:r w:rsidRPr="00312C24">
        <w:rPr>
          <w:noProof/>
          <w:lang w:val="en-GB"/>
        </w:rPr>
        <w:lastRenderedPageBreak/>
        <w:drawing>
          <wp:inline distT="0" distB="0" distL="0" distR="0" wp14:anchorId="1CFE947E" wp14:editId="385B6E37">
            <wp:extent cx="5760720" cy="2730500"/>
            <wp:effectExtent l="0" t="0" r="0" b="0"/>
            <wp:docPr id="33637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6827" name=""/>
                    <pic:cNvPicPr/>
                  </pic:nvPicPr>
                  <pic:blipFill>
                    <a:blip r:embed="rId73"/>
                    <a:stretch>
                      <a:fillRect/>
                    </a:stretch>
                  </pic:blipFill>
                  <pic:spPr>
                    <a:xfrm>
                      <a:off x="0" y="0"/>
                      <a:ext cx="5760720" cy="2730500"/>
                    </a:xfrm>
                    <a:prstGeom prst="rect">
                      <a:avLst/>
                    </a:prstGeom>
                  </pic:spPr>
                </pic:pic>
              </a:graphicData>
            </a:graphic>
          </wp:inline>
        </w:drawing>
      </w:r>
    </w:p>
    <w:p w14:paraId="2A911095" w14:textId="24BBDE63" w:rsidR="00312C24" w:rsidRDefault="00312C24" w:rsidP="00312C24">
      <w:pPr>
        <w:pStyle w:val="Caption"/>
        <w:rPr>
          <w:rFonts w:cs="Times New Roman"/>
          <w:szCs w:val="26"/>
        </w:rPr>
      </w:pPr>
      <w:bookmarkStart w:id="387" w:name="_Toc184671490"/>
      <w:r>
        <w:t xml:space="preserve">Hình </w:t>
      </w:r>
      <w:r w:rsidR="00ED5321">
        <w:fldChar w:fldCharType="begin"/>
      </w:r>
      <w:r w:rsidR="00ED5321">
        <w:instrText xml:space="preserve"> SEQ Hình \* ARABIC </w:instrText>
      </w:r>
      <w:r w:rsidR="00ED5321">
        <w:fldChar w:fldCharType="separate"/>
      </w:r>
      <w:r w:rsidR="00ED5321">
        <w:rPr>
          <w:noProof/>
        </w:rPr>
        <w:t>50</w:t>
      </w:r>
      <w:r w:rsidR="00ED5321">
        <w:fldChar w:fldCharType="end"/>
      </w:r>
      <w:r w:rsidRPr="00D13D94">
        <w:rPr>
          <w:rFonts w:cs="Times New Roman"/>
          <w:szCs w:val="26"/>
        </w:rPr>
        <w:t>. Giao diện</w:t>
      </w:r>
      <w:r>
        <w:rPr>
          <w:rFonts w:cs="Times New Roman"/>
          <w:szCs w:val="26"/>
        </w:rPr>
        <w:t xml:space="preserve"> trang danh sách công việc trong dự án</w:t>
      </w:r>
      <w:bookmarkEnd w:id="387"/>
    </w:p>
    <w:p w14:paraId="4F5E9CD9" w14:textId="41D63F13" w:rsidR="00394EB6" w:rsidRDefault="00394EB6" w:rsidP="00394EB6">
      <w:pPr>
        <w:rPr>
          <w:lang w:val="en-GB"/>
        </w:rPr>
      </w:pPr>
      <w:r w:rsidRPr="00394EB6">
        <w:rPr>
          <w:noProof/>
          <w:lang w:val="en-GB"/>
        </w:rPr>
        <w:drawing>
          <wp:inline distT="0" distB="0" distL="0" distR="0" wp14:anchorId="533E887A" wp14:editId="5AB3DB76">
            <wp:extent cx="5760720" cy="2719070"/>
            <wp:effectExtent l="0" t="0" r="0" b="5080"/>
            <wp:docPr id="15572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5972" name=""/>
                    <pic:cNvPicPr/>
                  </pic:nvPicPr>
                  <pic:blipFill>
                    <a:blip r:embed="rId74"/>
                    <a:stretch>
                      <a:fillRect/>
                    </a:stretch>
                  </pic:blipFill>
                  <pic:spPr>
                    <a:xfrm>
                      <a:off x="0" y="0"/>
                      <a:ext cx="5760720" cy="2719070"/>
                    </a:xfrm>
                    <a:prstGeom prst="rect">
                      <a:avLst/>
                    </a:prstGeom>
                  </pic:spPr>
                </pic:pic>
              </a:graphicData>
            </a:graphic>
          </wp:inline>
        </w:drawing>
      </w:r>
    </w:p>
    <w:p w14:paraId="09C185AF" w14:textId="2996961C" w:rsidR="00394EB6" w:rsidRDefault="00394EB6" w:rsidP="00394EB6">
      <w:pPr>
        <w:pStyle w:val="Caption"/>
        <w:rPr>
          <w:rFonts w:cs="Times New Roman"/>
          <w:szCs w:val="26"/>
        </w:rPr>
      </w:pPr>
      <w:bookmarkStart w:id="388" w:name="_Toc184671491"/>
      <w:r>
        <w:t xml:space="preserve">Hình </w:t>
      </w:r>
      <w:r w:rsidR="00ED5321">
        <w:fldChar w:fldCharType="begin"/>
      </w:r>
      <w:r w:rsidR="00ED5321">
        <w:instrText xml:space="preserve"> SEQ Hình \* ARABIC </w:instrText>
      </w:r>
      <w:r w:rsidR="00ED5321">
        <w:fldChar w:fldCharType="separate"/>
      </w:r>
      <w:r w:rsidR="00ED5321">
        <w:rPr>
          <w:noProof/>
        </w:rPr>
        <w:t>51</w:t>
      </w:r>
      <w:r w:rsidR="00ED5321">
        <w:fldChar w:fldCharType="end"/>
      </w:r>
      <w:r w:rsidRPr="00D13D94">
        <w:rPr>
          <w:rFonts w:cs="Times New Roman"/>
          <w:szCs w:val="26"/>
        </w:rPr>
        <w:t>. Giao diện</w:t>
      </w:r>
      <w:r>
        <w:rPr>
          <w:rFonts w:cs="Times New Roman"/>
          <w:szCs w:val="26"/>
        </w:rPr>
        <w:t xml:space="preserve"> trang thống kê dự án</w:t>
      </w:r>
      <w:bookmarkEnd w:id="388"/>
    </w:p>
    <w:p w14:paraId="7F99BC98" w14:textId="77777777" w:rsidR="00656D48" w:rsidRPr="00656D48" w:rsidRDefault="00656D48" w:rsidP="00656D48">
      <w:pPr>
        <w:rPr>
          <w:lang w:val="en-GB"/>
        </w:rPr>
      </w:pPr>
    </w:p>
    <w:p w14:paraId="583C9F9B" w14:textId="7F7AB3B3" w:rsidR="00656D48" w:rsidRDefault="00656D48" w:rsidP="00656D48">
      <w:pPr>
        <w:rPr>
          <w:lang w:val="en-GB"/>
        </w:rPr>
      </w:pPr>
      <w:r w:rsidRPr="00656D48">
        <w:rPr>
          <w:noProof/>
          <w:lang w:val="en-GB"/>
        </w:rPr>
        <w:lastRenderedPageBreak/>
        <w:drawing>
          <wp:inline distT="0" distB="0" distL="0" distR="0" wp14:anchorId="214CDE0E" wp14:editId="6A805497">
            <wp:extent cx="5760720" cy="2724785"/>
            <wp:effectExtent l="0" t="0" r="0" b="0"/>
            <wp:docPr id="20566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5391" name=""/>
                    <pic:cNvPicPr/>
                  </pic:nvPicPr>
                  <pic:blipFill>
                    <a:blip r:embed="rId75"/>
                    <a:stretch>
                      <a:fillRect/>
                    </a:stretch>
                  </pic:blipFill>
                  <pic:spPr>
                    <a:xfrm>
                      <a:off x="0" y="0"/>
                      <a:ext cx="5760720" cy="2724785"/>
                    </a:xfrm>
                    <a:prstGeom prst="rect">
                      <a:avLst/>
                    </a:prstGeom>
                  </pic:spPr>
                </pic:pic>
              </a:graphicData>
            </a:graphic>
          </wp:inline>
        </w:drawing>
      </w:r>
    </w:p>
    <w:p w14:paraId="71EAD39A" w14:textId="7FC9FCB2" w:rsidR="00656D48" w:rsidRDefault="00656D48" w:rsidP="00656D48">
      <w:pPr>
        <w:pStyle w:val="Caption"/>
        <w:rPr>
          <w:rFonts w:cs="Times New Roman"/>
          <w:szCs w:val="26"/>
        </w:rPr>
      </w:pPr>
      <w:bookmarkStart w:id="389" w:name="_Toc184671492"/>
      <w:r>
        <w:t xml:space="preserve">Hình </w:t>
      </w:r>
      <w:r w:rsidR="00ED5321">
        <w:fldChar w:fldCharType="begin"/>
      </w:r>
      <w:r w:rsidR="00ED5321">
        <w:instrText xml:space="preserve"> SEQ Hình \* ARABIC </w:instrText>
      </w:r>
      <w:r w:rsidR="00ED5321">
        <w:fldChar w:fldCharType="separate"/>
      </w:r>
      <w:r w:rsidR="00ED5321">
        <w:rPr>
          <w:noProof/>
        </w:rPr>
        <w:t>52</w:t>
      </w:r>
      <w:r w:rsidR="00ED5321">
        <w:fldChar w:fldCharType="end"/>
      </w:r>
      <w:r w:rsidRPr="00D13D94">
        <w:rPr>
          <w:rFonts w:cs="Times New Roman"/>
          <w:szCs w:val="26"/>
        </w:rPr>
        <w:t>. Giao diện</w:t>
      </w:r>
      <w:r>
        <w:rPr>
          <w:rFonts w:cs="Times New Roman"/>
          <w:szCs w:val="26"/>
        </w:rPr>
        <w:t xml:space="preserve"> trang thống kê dự án (2)</w:t>
      </w:r>
      <w:bookmarkEnd w:id="389"/>
    </w:p>
    <w:p w14:paraId="0B95B47B" w14:textId="3CA2EE8E" w:rsidR="00222445" w:rsidRDefault="00222445" w:rsidP="00222445">
      <w:pPr>
        <w:rPr>
          <w:lang w:val="en-GB"/>
        </w:rPr>
      </w:pPr>
      <w:r w:rsidRPr="00222445">
        <w:rPr>
          <w:noProof/>
          <w:lang w:val="en-GB"/>
        </w:rPr>
        <w:drawing>
          <wp:inline distT="0" distB="0" distL="0" distR="0" wp14:anchorId="51A6A429" wp14:editId="7A806B38">
            <wp:extent cx="5760720" cy="2731770"/>
            <wp:effectExtent l="0" t="0" r="0" b="0"/>
            <wp:docPr id="14916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92653" name=""/>
                    <pic:cNvPicPr/>
                  </pic:nvPicPr>
                  <pic:blipFill>
                    <a:blip r:embed="rId76"/>
                    <a:stretch>
                      <a:fillRect/>
                    </a:stretch>
                  </pic:blipFill>
                  <pic:spPr>
                    <a:xfrm>
                      <a:off x="0" y="0"/>
                      <a:ext cx="5760720" cy="2731770"/>
                    </a:xfrm>
                    <a:prstGeom prst="rect">
                      <a:avLst/>
                    </a:prstGeom>
                  </pic:spPr>
                </pic:pic>
              </a:graphicData>
            </a:graphic>
          </wp:inline>
        </w:drawing>
      </w:r>
    </w:p>
    <w:p w14:paraId="66F18FF5" w14:textId="725AA7F0" w:rsidR="00222445" w:rsidRDefault="00222445" w:rsidP="00222445">
      <w:pPr>
        <w:pStyle w:val="Caption"/>
        <w:rPr>
          <w:rFonts w:cs="Times New Roman"/>
          <w:szCs w:val="26"/>
        </w:rPr>
      </w:pPr>
      <w:bookmarkStart w:id="390" w:name="_Toc184671493"/>
      <w:r>
        <w:t xml:space="preserve">Hình </w:t>
      </w:r>
      <w:r w:rsidR="00ED5321">
        <w:fldChar w:fldCharType="begin"/>
      </w:r>
      <w:r w:rsidR="00ED5321">
        <w:instrText xml:space="preserve"> SEQ Hình \* ARABIC </w:instrText>
      </w:r>
      <w:r w:rsidR="00ED5321">
        <w:fldChar w:fldCharType="separate"/>
      </w:r>
      <w:r w:rsidR="00ED5321">
        <w:rPr>
          <w:noProof/>
        </w:rPr>
        <w:t>53</w:t>
      </w:r>
      <w:r w:rsidR="00ED5321">
        <w:fldChar w:fldCharType="end"/>
      </w:r>
      <w:r w:rsidRPr="00D13D94">
        <w:rPr>
          <w:rFonts w:cs="Times New Roman"/>
          <w:szCs w:val="26"/>
        </w:rPr>
        <w:t>. Giao diện</w:t>
      </w:r>
      <w:r>
        <w:rPr>
          <w:rFonts w:cs="Times New Roman"/>
          <w:szCs w:val="26"/>
        </w:rPr>
        <w:t xml:space="preserve"> trang lịch trình dự án</w:t>
      </w:r>
      <w:bookmarkEnd w:id="390"/>
    </w:p>
    <w:p w14:paraId="4D3A7ED5" w14:textId="77777777" w:rsidR="009908CE" w:rsidRPr="009908CE" w:rsidRDefault="009908CE" w:rsidP="009908CE">
      <w:pPr>
        <w:rPr>
          <w:lang w:val="en-GB"/>
        </w:rPr>
      </w:pPr>
    </w:p>
    <w:p w14:paraId="408C70B5" w14:textId="75AFADB1" w:rsidR="00222445" w:rsidRPr="00222445" w:rsidRDefault="009908CE" w:rsidP="00222445">
      <w:pPr>
        <w:rPr>
          <w:lang w:val="en-GB"/>
        </w:rPr>
      </w:pPr>
      <w:r w:rsidRPr="009908CE">
        <w:rPr>
          <w:noProof/>
          <w:lang w:val="en-GB"/>
        </w:rPr>
        <w:lastRenderedPageBreak/>
        <w:drawing>
          <wp:inline distT="0" distB="0" distL="0" distR="0" wp14:anchorId="6FA758FB" wp14:editId="3C1E2712">
            <wp:extent cx="5760720" cy="2757170"/>
            <wp:effectExtent l="0" t="0" r="0" b="5080"/>
            <wp:docPr id="129267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79381" name=""/>
                    <pic:cNvPicPr/>
                  </pic:nvPicPr>
                  <pic:blipFill>
                    <a:blip r:embed="rId77"/>
                    <a:stretch>
                      <a:fillRect/>
                    </a:stretch>
                  </pic:blipFill>
                  <pic:spPr>
                    <a:xfrm>
                      <a:off x="0" y="0"/>
                      <a:ext cx="5760720" cy="2757170"/>
                    </a:xfrm>
                    <a:prstGeom prst="rect">
                      <a:avLst/>
                    </a:prstGeom>
                  </pic:spPr>
                </pic:pic>
              </a:graphicData>
            </a:graphic>
          </wp:inline>
        </w:drawing>
      </w:r>
    </w:p>
    <w:p w14:paraId="4067879D" w14:textId="110102AB" w:rsidR="00EA1042" w:rsidRDefault="00EA1042" w:rsidP="00EA1042">
      <w:pPr>
        <w:pStyle w:val="Caption"/>
        <w:rPr>
          <w:rFonts w:cs="Times New Roman"/>
          <w:szCs w:val="26"/>
        </w:rPr>
      </w:pPr>
      <w:bookmarkStart w:id="391" w:name="_Toc184671494"/>
      <w:r>
        <w:t xml:space="preserve">Hình </w:t>
      </w:r>
      <w:r w:rsidR="00ED5321">
        <w:fldChar w:fldCharType="begin"/>
      </w:r>
      <w:r w:rsidR="00ED5321">
        <w:instrText xml:space="preserve"> SEQ Hình \* ARABIC </w:instrText>
      </w:r>
      <w:r w:rsidR="00ED5321">
        <w:fldChar w:fldCharType="separate"/>
      </w:r>
      <w:r w:rsidR="00ED5321">
        <w:rPr>
          <w:noProof/>
        </w:rPr>
        <w:t>54</w:t>
      </w:r>
      <w:r w:rsidR="00ED5321">
        <w:fldChar w:fldCharType="end"/>
      </w:r>
      <w:r w:rsidRPr="00D13D94">
        <w:rPr>
          <w:rFonts w:cs="Times New Roman"/>
          <w:szCs w:val="26"/>
        </w:rPr>
        <w:t>. Giao diện</w:t>
      </w:r>
      <w:r>
        <w:rPr>
          <w:rFonts w:cs="Times New Roman"/>
          <w:szCs w:val="26"/>
        </w:rPr>
        <w:t xml:space="preserve"> trang dòng thời gian dự án</w:t>
      </w:r>
      <w:bookmarkEnd w:id="391"/>
    </w:p>
    <w:p w14:paraId="6DB83FD7" w14:textId="2CDBF7B9" w:rsidR="00EA1042" w:rsidRDefault="00FC5BDB" w:rsidP="00EA1042">
      <w:pPr>
        <w:rPr>
          <w:lang w:val="en-GB"/>
        </w:rPr>
      </w:pPr>
      <w:r w:rsidRPr="00FC5BDB">
        <w:rPr>
          <w:noProof/>
          <w:lang w:val="en-GB"/>
        </w:rPr>
        <w:drawing>
          <wp:inline distT="0" distB="0" distL="0" distR="0" wp14:anchorId="0DBB51DF" wp14:editId="259B5A7F">
            <wp:extent cx="5760720" cy="2712085"/>
            <wp:effectExtent l="0" t="0" r="0" b="0"/>
            <wp:docPr id="66162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8386" name=""/>
                    <pic:cNvPicPr/>
                  </pic:nvPicPr>
                  <pic:blipFill>
                    <a:blip r:embed="rId78"/>
                    <a:stretch>
                      <a:fillRect/>
                    </a:stretch>
                  </pic:blipFill>
                  <pic:spPr>
                    <a:xfrm>
                      <a:off x="0" y="0"/>
                      <a:ext cx="5760720" cy="2712085"/>
                    </a:xfrm>
                    <a:prstGeom prst="rect">
                      <a:avLst/>
                    </a:prstGeom>
                  </pic:spPr>
                </pic:pic>
              </a:graphicData>
            </a:graphic>
          </wp:inline>
        </w:drawing>
      </w:r>
    </w:p>
    <w:p w14:paraId="1B53CA42" w14:textId="0D9F6E3C" w:rsidR="00FC5BDB" w:rsidRDefault="00FC5BDB" w:rsidP="00FC5BDB">
      <w:pPr>
        <w:pStyle w:val="Caption"/>
        <w:rPr>
          <w:rFonts w:cs="Times New Roman"/>
          <w:szCs w:val="26"/>
        </w:rPr>
      </w:pPr>
      <w:bookmarkStart w:id="392" w:name="_Toc184671495"/>
      <w:r>
        <w:t xml:space="preserve">Hình </w:t>
      </w:r>
      <w:r w:rsidR="00ED5321">
        <w:fldChar w:fldCharType="begin"/>
      </w:r>
      <w:r w:rsidR="00ED5321">
        <w:instrText xml:space="preserve"> SEQ Hình \* ARABIC </w:instrText>
      </w:r>
      <w:r w:rsidR="00ED5321">
        <w:fldChar w:fldCharType="separate"/>
      </w:r>
      <w:r w:rsidR="00ED5321">
        <w:rPr>
          <w:noProof/>
        </w:rPr>
        <w:t>55</w:t>
      </w:r>
      <w:r w:rsidR="00ED5321">
        <w:fldChar w:fldCharType="end"/>
      </w:r>
      <w:r w:rsidRPr="00D13D94">
        <w:rPr>
          <w:rFonts w:cs="Times New Roman"/>
          <w:szCs w:val="26"/>
        </w:rPr>
        <w:t>. Giao diện</w:t>
      </w:r>
      <w:r>
        <w:rPr>
          <w:rFonts w:cs="Times New Roman"/>
          <w:szCs w:val="26"/>
        </w:rPr>
        <w:t xml:space="preserve"> trang lịch sử hoạt động cửa dự án</w:t>
      </w:r>
      <w:bookmarkEnd w:id="392"/>
    </w:p>
    <w:p w14:paraId="38C4D5A7" w14:textId="77777777" w:rsidR="00227EFB" w:rsidRPr="00227EFB" w:rsidRDefault="00227EFB" w:rsidP="00227EFB">
      <w:pPr>
        <w:rPr>
          <w:lang w:val="en-GB"/>
        </w:rPr>
      </w:pPr>
    </w:p>
    <w:p w14:paraId="625E7022" w14:textId="7408B26F" w:rsidR="00227EFB" w:rsidRPr="00227EFB" w:rsidRDefault="00227EFB" w:rsidP="00227EFB">
      <w:pPr>
        <w:rPr>
          <w:lang w:val="en-GB"/>
        </w:rPr>
      </w:pPr>
      <w:r w:rsidRPr="00227EFB">
        <w:rPr>
          <w:noProof/>
          <w:lang w:val="en-GB"/>
        </w:rPr>
        <w:lastRenderedPageBreak/>
        <w:drawing>
          <wp:inline distT="0" distB="0" distL="0" distR="0" wp14:anchorId="0CB23048" wp14:editId="480B18FF">
            <wp:extent cx="5760720" cy="2717800"/>
            <wp:effectExtent l="0" t="0" r="0" b="6350"/>
            <wp:docPr id="20322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51511" name=""/>
                    <pic:cNvPicPr/>
                  </pic:nvPicPr>
                  <pic:blipFill>
                    <a:blip r:embed="rId79"/>
                    <a:stretch>
                      <a:fillRect/>
                    </a:stretch>
                  </pic:blipFill>
                  <pic:spPr>
                    <a:xfrm>
                      <a:off x="0" y="0"/>
                      <a:ext cx="5760720" cy="2717800"/>
                    </a:xfrm>
                    <a:prstGeom prst="rect">
                      <a:avLst/>
                    </a:prstGeom>
                  </pic:spPr>
                </pic:pic>
              </a:graphicData>
            </a:graphic>
          </wp:inline>
        </w:drawing>
      </w:r>
    </w:p>
    <w:p w14:paraId="31D80425" w14:textId="70D67F20" w:rsidR="00227EFB" w:rsidRDefault="00227EFB" w:rsidP="00227EFB">
      <w:pPr>
        <w:pStyle w:val="Caption"/>
        <w:rPr>
          <w:rFonts w:cs="Times New Roman"/>
          <w:szCs w:val="26"/>
        </w:rPr>
      </w:pPr>
      <w:bookmarkStart w:id="393" w:name="_Toc184671496"/>
      <w:r>
        <w:t xml:space="preserve">Hình </w:t>
      </w:r>
      <w:r w:rsidR="00ED5321">
        <w:fldChar w:fldCharType="begin"/>
      </w:r>
      <w:r w:rsidR="00ED5321">
        <w:instrText xml:space="preserve"> SEQ Hình \* ARABIC </w:instrText>
      </w:r>
      <w:r w:rsidR="00ED5321">
        <w:fldChar w:fldCharType="separate"/>
      </w:r>
      <w:r w:rsidR="00ED5321">
        <w:rPr>
          <w:noProof/>
        </w:rPr>
        <w:t>56</w:t>
      </w:r>
      <w:r w:rsidR="00ED5321">
        <w:fldChar w:fldCharType="end"/>
      </w:r>
      <w:r w:rsidRPr="00D13D94">
        <w:rPr>
          <w:rFonts w:cs="Times New Roman"/>
          <w:szCs w:val="26"/>
        </w:rPr>
        <w:t>. Giao diện</w:t>
      </w:r>
      <w:r>
        <w:rPr>
          <w:rFonts w:cs="Times New Roman"/>
          <w:szCs w:val="26"/>
        </w:rPr>
        <w:t xml:space="preserve"> trang chi tiết công việc</w:t>
      </w:r>
      <w:bookmarkEnd w:id="393"/>
    </w:p>
    <w:p w14:paraId="3ADEE372" w14:textId="04E4BADA" w:rsidR="009D7B77" w:rsidRDefault="009D7B77" w:rsidP="009D7B77">
      <w:pPr>
        <w:rPr>
          <w:lang w:val="en-GB"/>
        </w:rPr>
      </w:pPr>
      <w:r w:rsidRPr="009D7B77">
        <w:rPr>
          <w:noProof/>
          <w:lang w:val="en-GB"/>
        </w:rPr>
        <w:drawing>
          <wp:inline distT="0" distB="0" distL="0" distR="0" wp14:anchorId="55E0FF35" wp14:editId="2DBFC817">
            <wp:extent cx="5760720" cy="2708910"/>
            <wp:effectExtent l="0" t="0" r="0" b="0"/>
            <wp:docPr id="55672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20716" name=""/>
                    <pic:cNvPicPr/>
                  </pic:nvPicPr>
                  <pic:blipFill>
                    <a:blip r:embed="rId80"/>
                    <a:stretch>
                      <a:fillRect/>
                    </a:stretch>
                  </pic:blipFill>
                  <pic:spPr>
                    <a:xfrm>
                      <a:off x="0" y="0"/>
                      <a:ext cx="5760720" cy="2708910"/>
                    </a:xfrm>
                    <a:prstGeom prst="rect">
                      <a:avLst/>
                    </a:prstGeom>
                  </pic:spPr>
                </pic:pic>
              </a:graphicData>
            </a:graphic>
          </wp:inline>
        </w:drawing>
      </w:r>
    </w:p>
    <w:p w14:paraId="2962B894" w14:textId="48F7E244" w:rsidR="009D7B77" w:rsidRDefault="009D7B77" w:rsidP="009D7B77">
      <w:pPr>
        <w:pStyle w:val="Caption"/>
        <w:rPr>
          <w:rFonts w:cs="Times New Roman"/>
          <w:szCs w:val="26"/>
        </w:rPr>
      </w:pPr>
      <w:bookmarkStart w:id="394" w:name="_Toc184671497"/>
      <w:r>
        <w:t xml:space="preserve">Hình </w:t>
      </w:r>
      <w:r w:rsidR="00ED5321">
        <w:fldChar w:fldCharType="begin"/>
      </w:r>
      <w:r w:rsidR="00ED5321">
        <w:instrText xml:space="preserve"> SEQ Hình \* ARABIC </w:instrText>
      </w:r>
      <w:r w:rsidR="00ED5321">
        <w:fldChar w:fldCharType="separate"/>
      </w:r>
      <w:r w:rsidR="00ED5321">
        <w:rPr>
          <w:noProof/>
        </w:rPr>
        <w:t>57</w:t>
      </w:r>
      <w:r w:rsidR="00ED5321">
        <w:fldChar w:fldCharType="end"/>
      </w:r>
      <w:r w:rsidRPr="00D13D94">
        <w:rPr>
          <w:rFonts w:cs="Times New Roman"/>
          <w:szCs w:val="26"/>
        </w:rPr>
        <w:t>. Giao diện</w:t>
      </w:r>
      <w:r>
        <w:rPr>
          <w:rFonts w:cs="Times New Roman"/>
          <w:szCs w:val="26"/>
        </w:rPr>
        <w:t xml:space="preserve"> cửa sổ thêm nhãn mới</w:t>
      </w:r>
      <w:bookmarkEnd w:id="394"/>
    </w:p>
    <w:p w14:paraId="6BA3CDC2" w14:textId="77777777" w:rsidR="0022093C" w:rsidRPr="0022093C" w:rsidRDefault="0022093C" w:rsidP="0022093C">
      <w:pPr>
        <w:rPr>
          <w:lang w:val="en-GB"/>
        </w:rPr>
      </w:pPr>
    </w:p>
    <w:p w14:paraId="30A63E9A" w14:textId="26AB7502" w:rsidR="0022093C" w:rsidRDefault="0022093C" w:rsidP="0022093C">
      <w:pPr>
        <w:rPr>
          <w:lang w:val="en-GB"/>
        </w:rPr>
      </w:pPr>
      <w:r w:rsidRPr="0022093C">
        <w:rPr>
          <w:noProof/>
          <w:lang w:val="en-GB"/>
        </w:rPr>
        <w:lastRenderedPageBreak/>
        <w:drawing>
          <wp:inline distT="0" distB="0" distL="0" distR="0" wp14:anchorId="1AB49D61" wp14:editId="00E406F9">
            <wp:extent cx="5760720" cy="2729230"/>
            <wp:effectExtent l="0" t="0" r="0" b="0"/>
            <wp:docPr id="145993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0644" name=""/>
                    <pic:cNvPicPr/>
                  </pic:nvPicPr>
                  <pic:blipFill>
                    <a:blip r:embed="rId81"/>
                    <a:stretch>
                      <a:fillRect/>
                    </a:stretch>
                  </pic:blipFill>
                  <pic:spPr>
                    <a:xfrm>
                      <a:off x="0" y="0"/>
                      <a:ext cx="5760720" cy="2729230"/>
                    </a:xfrm>
                    <a:prstGeom prst="rect">
                      <a:avLst/>
                    </a:prstGeom>
                  </pic:spPr>
                </pic:pic>
              </a:graphicData>
            </a:graphic>
          </wp:inline>
        </w:drawing>
      </w:r>
    </w:p>
    <w:p w14:paraId="5BCA2BE6" w14:textId="7C711A38" w:rsidR="0022093C" w:rsidRDefault="0022093C" w:rsidP="0022093C">
      <w:pPr>
        <w:pStyle w:val="Caption"/>
        <w:rPr>
          <w:rFonts w:cs="Times New Roman"/>
          <w:szCs w:val="26"/>
        </w:rPr>
      </w:pPr>
      <w:bookmarkStart w:id="395" w:name="_Toc184671498"/>
      <w:r>
        <w:t xml:space="preserve">Hình </w:t>
      </w:r>
      <w:r w:rsidR="00ED5321">
        <w:fldChar w:fldCharType="begin"/>
      </w:r>
      <w:r w:rsidR="00ED5321">
        <w:instrText xml:space="preserve"> SEQ Hình \* ARABIC </w:instrText>
      </w:r>
      <w:r w:rsidR="00ED5321">
        <w:fldChar w:fldCharType="separate"/>
      </w:r>
      <w:r w:rsidR="00ED5321">
        <w:rPr>
          <w:noProof/>
        </w:rPr>
        <w:t>58</w:t>
      </w:r>
      <w:r w:rsidR="00ED5321">
        <w:fldChar w:fldCharType="end"/>
      </w:r>
      <w:r w:rsidRPr="00D13D94">
        <w:rPr>
          <w:rFonts w:cs="Times New Roman"/>
          <w:szCs w:val="26"/>
        </w:rPr>
        <w:t>. Giao diện</w:t>
      </w:r>
      <w:r>
        <w:rPr>
          <w:rFonts w:cs="Times New Roman"/>
          <w:szCs w:val="26"/>
        </w:rPr>
        <w:t xml:space="preserve"> cửa sổ chọn tệp đính kèm</w:t>
      </w:r>
      <w:bookmarkEnd w:id="395"/>
    </w:p>
    <w:p w14:paraId="7A53A687" w14:textId="3F30BE9C" w:rsidR="00992FF4" w:rsidRDefault="00992FF4" w:rsidP="00992FF4">
      <w:pPr>
        <w:rPr>
          <w:lang w:val="en-GB"/>
        </w:rPr>
      </w:pPr>
      <w:r w:rsidRPr="00992FF4">
        <w:rPr>
          <w:noProof/>
          <w:lang w:val="en-GB"/>
        </w:rPr>
        <w:drawing>
          <wp:inline distT="0" distB="0" distL="0" distR="0" wp14:anchorId="4C0D3F3D" wp14:editId="4E4070DF">
            <wp:extent cx="5760720" cy="2698115"/>
            <wp:effectExtent l="0" t="0" r="0" b="6985"/>
            <wp:docPr id="6197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14792" name=""/>
                    <pic:cNvPicPr/>
                  </pic:nvPicPr>
                  <pic:blipFill>
                    <a:blip r:embed="rId82"/>
                    <a:stretch>
                      <a:fillRect/>
                    </a:stretch>
                  </pic:blipFill>
                  <pic:spPr>
                    <a:xfrm>
                      <a:off x="0" y="0"/>
                      <a:ext cx="5760720" cy="2698115"/>
                    </a:xfrm>
                    <a:prstGeom prst="rect">
                      <a:avLst/>
                    </a:prstGeom>
                  </pic:spPr>
                </pic:pic>
              </a:graphicData>
            </a:graphic>
          </wp:inline>
        </w:drawing>
      </w:r>
    </w:p>
    <w:p w14:paraId="7AB3F033" w14:textId="1F1F3B57" w:rsidR="00992FF4" w:rsidRDefault="00992FF4" w:rsidP="00992FF4">
      <w:pPr>
        <w:pStyle w:val="Caption"/>
        <w:rPr>
          <w:rFonts w:cs="Times New Roman"/>
          <w:szCs w:val="26"/>
        </w:rPr>
      </w:pPr>
      <w:bookmarkStart w:id="396" w:name="_Toc184671499"/>
      <w:r>
        <w:t xml:space="preserve">Hình </w:t>
      </w:r>
      <w:r w:rsidR="00ED5321">
        <w:fldChar w:fldCharType="begin"/>
      </w:r>
      <w:r w:rsidR="00ED5321">
        <w:instrText xml:space="preserve"> SEQ Hình \* ARABIC </w:instrText>
      </w:r>
      <w:r w:rsidR="00ED5321">
        <w:fldChar w:fldCharType="separate"/>
      </w:r>
      <w:r w:rsidR="00ED5321">
        <w:rPr>
          <w:noProof/>
        </w:rPr>
        <w:t>59</w:t>
      </w:r>
      <w:r w:rsidR="00ED5321">
        <w:fldChar w:fldCharType="end"/>
      </w:r>
      <w:r w:rsidRPr="00D13D94">
        <w:rPr>
          <w:rFonts w:cs="Times New Roman"/>
          <w:szCs w:val="26"/>
        </w:rPr>
        <w:t>. Giao diện</w:t>
      </w:r>
      <w:r>
        <w:rPr>
          <w:rFonts w:cs="Times New Roman"/>
          <w:szCs w:val="26"/>
        </w:rPr>
        <w:t xml:space="preserve"> lịch sử hoạt động của công việc</w:t>
      </w:r>
      <w:bookmarkEnd w:id="396"/>
    </w:p>
    <w:p w14:paraId="75BAC929" w14:textId="77777777" w:rsidR="00FA4095" w:rsidRDefault="00FA4095" w:rsidP="00FA4095">
      <w:pPr>
        <w:rPr>
          <w:lang w:val="en-GB"/>
        </w:rPr>
      </w:pPr>
    </w:p>
    <w:p w14:paraId="11BB9F02" w14:textId="604700F9" w:rsidR="00FA4095" w:rsidRDefault="00FA4095" w:rsidP="00FA4095">
      <w:pPr>
        <w:rPr>
          <w:lang w:val="en-GB"/>
        </w:rPr>
      </w:pPr>
      <w:r w:rsidRPr="00FA4095">
        <w:rPr>
          <w:noProof/>
          <w:lang w:val="en-GB"/>
        </w:rPr>
        <w:lastRenderedPageBreak/>
        <w:drawing>
          <wp:inline distT="0" distB="0" distL="0" distR="0" wp14:anchorId="1EFD384F" wp14:editId="6726CCDE">
            <wp:extent cx="5760720" cy="2726690"/>
            <wp:effectExtent l="0" t="0" r="0" b="0"/>
            <wp:docPr id="189085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53723" name=""/>
                    <pic:cNvPicPr/>
                  </pic:nvPicPr>
                  <pic:blipFill>
                    <a:blip r:embed="rId83"/>
                    <a:stretch>
                      <a:fillRect/>
                    </a:stretch>
                  </pic:blipFill>
                  <pic:spPr>
                    <a:xfrm>
                      <a:off x="0" y="0"/>
                      <a:ext cx="5760720" cy="2726690"/>
                    </a:xfrm>
                    <a:prstGeom prst="rect">
                      <a:avLst/>
                    </a:prstGeom>
                  </pic:spPr>
                </pic:pic>
              </a:graphicData>
            </a:graphic>
          </wp:inline>
        </w:drawing>
      </w:r>
    </w:p>
    <w:p w14:paraId="2B356A43" w14:textId="0C2379DF" w:rsidR="00FA4095" w:rsidRDefault="00FA4095" w:rsidP="00FA4095">
      <w:pPr>
        <w:pStyle w:val="Caption"/>
        <w:rPr>
          <w:rFonts w:cs="Times New Roman"/>
          <w:szCs w:val="26"/>
        </w:rPr>
      </w:pPr>
      <w:bookmarkStart w:id="397" w:name="_Toc184671500"/>
      <w:r>
        <w:t xml:space="preserve">Hình </w:t>
      </w:r>
      <w:r w:rsidR="00ED5321">
        <w:fldChar w:fldCharType="begin"/>
      </w:r>
      <w:r w:rsidR="00ED5321">
        <w:instrText xml:space="preserve"> SEQ Hình \* ARABIC </w:instrText>
      </w:r>
      <w:r w:rsidR="00ED5321">
        <w:fldChar w:fldCharType="separate"/>
      </w:r>
      <w:r w:rsidR="00ED5321">
        <w:rPr>
          <w:noProof/>
        </w:rPr>
        <w:t>60</w:t>
      </w:r>
      <w:r w:rsidR="00ED5321">
        <w:fldChar w:fldCharType="end"/>
      </w:r>
      <w:r w:rsidRPr="00D13D94">
        <w:rPr>
          <w:rFonts w:cs="Times New Roman"/>
          <w:szCs w:val="26"/>
        </w:rPr>
        <w:t>. Giao diện</w:t>
      </w:r>
      <w:r>
        <w:rPr>
          <w:rFonts w:cs="Times New Roman"/>
          <w:szCs w:val="26"/>
        </w:rPr>
        <w:t xml:space="preserve"> cửa sổ thêm thành viên vào công việc</w:t>
      </w:r>
      <w:bookmarkEnd w:id="397"/>
    </w:p>
    <w:p w14:paraId="53BE0AE5" w14:textId="14A75C22" w:rsidR="00DE6C5E" w:rsidRDefault="00DE6C5E" w:rsidP="00DE6C5E">
      <w:pPr>
        <w:pStyle w:val="Caption"/>
        <w:rPr>
          <w:rFonts w:cs="Times New Roman"/>
          <w:szCs w:val="26"/>
        </w:rPr>
      </w:pPr>
      <w:r w:rsidRPr="00DE6C5E">
        <w:rPr>
          <w:noProof/>
        </w:rPr>
        <w:drawing>
          <wp:inline distT="0" distB="0" distL="0" distR="0" wp14:anchorId="2100EF3D" wp14:editId="29FB11B4">
            <wp:extent cx="5760720" cy="2705735"/>
            <wp:effectExtent l="0" t="0" r="0" b="0"/>
            <wp:docPr id="91689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3676" name=""/>
                    <pic:cNvPicPr/>
                  </pic:nvPicPr>
                  <pic:blipFill>
                    <a:blip r:embed="rId84"/>
                    <a:stretch>
                      <a:fillRect/>
                    </a:stretch>
                  </pic:blipFill>
                  <pic:spPr>
                    <a:xfrm>
                      <a:off x="0" y="0"/>
                      <a:ext cx="5760720" cy="2705735"/>
                    </a:xfrm>
                    <a:prstGeom prst="rect">
                      <a:avLst/>
                    </a:prstGeom>
                  </pic:spPr>
                </pic:pic>
              </a:graphicData>
            </a:graphic>
          </wp:inline>
        </w:drawing>
      </w:r>
      <w:r w:rsidRPr="00DE6C5E">
        <w:t xml:space="preserve"> </w:t>
      </w:r>
    </w:p>
    <w:p w14:paraId="27D8AC2B" w14:textId="4839C677" w:rsidR="0094607E" w:rsidRDefault="00662869" w:rsidP="00662869">
      <w:pPr>
        <w:pStyle w:val="Caption"/>
        <w:rPr>
          <w:rFonts w:cs="Times New Roman"/>
          <w:szCs w:val="26"/>
        </w:rPr>
      </w:pPr>
      <w:bookmarkStart w:id="398" w:name="_Toc184671501"/>
      <w:r>
        <w:t xml:space="preserve">Hình </w:t>
      </w:r>
      <w:r w:rsidR="00ED5321">
        <w:fldChar w:fldCharType="begin"/>
      </w:r>
      <w:r w:rsidR="00ED5321">
        <w:instrText xml:space="preserve"> SEQ Hình \* ARABIC </w:instrText>
      </w:r>
      <w:r w:rsidR="00ED5321">
        <w:fldChar w:fldCharType="separate"/>
      </w:r>
      <w:r w:rsidR="00ED5321">
        <w:rPr>
          <w:noProof/>
        </w:rPr>
        <w:t>61</w:t>
      </w:r>
      <w:r w:rsidR="00ED5321">
        <w:fldChar w:fldCharType="end"/>
      </w:r>
      <w:r w:rsidRPr="00D13D94">
        <w:rPr>
          <w:rFonts w:cs="Times New Roman"/>
          <w:szCs w:val="26"/>
        </w:rPr>
        <w:t>. Giao diện</w:t>
      </w:r>
      <w:r>
        <w:rPr>
          <w:rFonts w:cs="Times New Roman"/>
          <w:szCs w:val="26"/>
        </w:rPr>
        <w:t xml:space="preserve"> trang lựa chọn tạo dự án</w:t>
      </w:r>
      <w:bookmarkEnd w:id="398"/>
    </w:p>
    <w:p w14:paraId="0E5193C7" w14:textId="3CB4D02E" w:rsidR="00DE6C5E" w:rsidRDefault="00DE6C5E" w:rsidP="00DE6C5E">
      <w:pPr>
        <w:rPr>
          <w:lang w:val="en-GB"/>
        </w:rPr>
      </w:pPr>
    </w:p>
    <w:p w14:paraId="0C4F2A0B" w14:textId="2B4FC412" w:rsidR="00747AEF" w:rsidRDefault="00747AEF" w:rsidP="00747AEF">
      <w:pPr>
        <w:rPr>
          <w:lang w:val="en-GB"/>
        </w:rPr>
      </w:pPr>
      <w:r w:rsidRPr="00747AEF">
        <w:rPr>
          <w:noProof/>
          <w:lang w:val="en-GB"/>
        </w:rPr>
        <w:lastRenderedPageBreak/>
        <w:drawing>
          <wp:inline distT="0" distB="0" distL="0" distR="0" wp14:anchorId="2E21BDE8" wp14:editId="69A1AAE4">
            <wp:extent cx="5760720" cy="2715260"/>
            <wp:effectExtent l="0" t="0" r="0" b="8890"/>
            <wp:docPr id="7794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0507" name=""/>
                    <pic:cNvPicPr/>
                  </pic:nvPicPr>
                  <pic:blipFill>
                    <a:blip r:embed="rId85"/>
                    <a:stretch>
                      <a:fillRect/>
                    </a:stretch>
                  </pic:blipFill>
                  <pic:spPr>
                    <a:xfrm>
                      <a:off x="0" y="0"/>
                      <a:ext cx="5760720" cy="2715260"/>
                    </a:xfrm>
                    <a:prstGeom prst="rect">
                      <a:avLst/>
                    </a:prstGeom>
                  </pic:spPr>
                </pic:pic>
              </a:graphicData>
            </a:graphic>
          </wp:inline>
        </w:drawing>
      </w:r>
    </w:p>
    <w:p w14:paraId="77A9F351" w14:textId="6A5BBF26" w:rsidR="00DE6C5E" w:rsidRDefault="00DE6C5E" w:rsidP="00DE6C5E">
      <w:pPr>
        <w:pStyle w:val="Caption"/>
        <w:rPr>
          <w:rFonts w:cs="Times New Roman"/>
          <w:szCs w:val="26"/>
        </w:rPr>
      </w:pPr>
      <w:bookmarkStart w:id="399" w:name="_Toc184671502"/>
      <w:r>
        <w:t xml:space="preserve">Hình </w:t>
      </w:r>
      <w:r w:rsidR="00ED5321">
        <w:fldChar w:fldCharType="begin"/>
      </w:r>
      <w:r w:rsidR="00ED5321">
        <w:instrText xml:space="preserve"> SEQ Hình \* ARABIC </w:instrText>
      </w:r>
      <w:r w:rsidR="00ED5321">
        <w:fldChar w:fldCharType="separate"/>
      </w:r>
      <w:r w:rsidR="00ED5321">
        <w:rPr>
          <w:noProof/>
        </w:rPr>
        <w:t>62</w:t>
      </w:r>
      <w:r w:rsidR="00ED5321">
        <w:fldChar w:fldCharType="end"/>
      </w:r>
      <w:r w:rsidRPr="00D13D94">
        <w:rPr>
          <w:rFonts w:cs="Times New Roman"/>
          <w:szCs w:val="26"/>
        </w:rPr>
        <w:t>. Giao diện</w:t>
      </w:r>
      <w:r>
        <w:rPr>
          <w:rFonts w:cs="Times New Roman"/>
          <w:szCs w:val="26"/>
        </w:rPr>
        <w:t xml:space="preserve"> tạo dự án mới bằng tệp đính kèm (trước khi thêm dữ liệu)</w:t>
      </w:r>
      <w:bookmarkEnd w:id="399"/>
    </w:p>
    <w:p w14:paraId="7DECFD53" w14:textId="69300556" w:rsidR="00DE6C5E" w:rsidRPr="00DE6C5E" w:rsidRDefault="006D340C" w:rsidP="00DE6C5E">
      <w:pPr>
        <w:rPr>
          <w:lang w:val="en-GB"/>
        </w:rPr>
      </w:pPr>
      <w:r w:rsidRPr="006D340C">
        <w:rPr>
          <w:noProof/>
          <w:lang w:val="en-GB"/>
        </w:rPr>
        <w:drawing>
          <wp:inline distT="0" distB="0" distL="0" distR="0" wp14:anchorId="7249B08C" wp14:editId="3570838E">
            <wp:extent cx="5760720" cy="2719705"/>
            <wp:effectExtent l="0" t="0" r="0" b="4445"/>
            <wp:docPr id="153718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4669" name=""/>
                    <pic:cNvPicPr/>
                  </pic:nvPicPr>
                  <pic:blipFill>
                    <a:blip r:embed="rId86"/>
                    <a:stretch>
                      <a:fillRect/>
                    </a:stretch>
                  </pic:blipFill>
                  <pic:spPr>
                    <a:xfrm>
                      <a:off x="0" y="0"/>
                      <a:ext cx="5760720" cy="2719705"/>
                    </a:xfrm>
                    <a:prstGeom prst="rect">
                      <a:avLst/>
                    </a:prstGeom>
                  </pic:spPr>
                </pic:pic>
              </a:graphicData>
            </a:graphic>
          </wp:inline>
        </w:drawing>
      </w:r>
    </w:p>
    <w:p w14:paraId="18D3F1AF" w14:textId="02751A43" w:rsidR="006D340C" w:rsidRDefault="006D340C" w:rsidP="006D340C">
      <w:pPr>
        <w:pStyle w:val="Caption"/>
        <w:rPr>
          <w:rFonts w:cs="Times New Roman"/>
          <w:szCs w:val="26"/>
        </w:rPr>
      </w:pPr>
      <w:bookmarkStart w:id="400" w:name="_Toc184671503"/>
      <w:r>
        <w:t xml:space="preserve">Hình </w:t>
      </w:r>
      <w:r w:rsidR="00ED5321">
        <w:fldChar w:fldCharType="begin"/>
      </w:r>
      <w:r w:rsidR="00ED5321">
        <w:instrText xml:space="preserve"> SEQ Hình \* ARABIC </w:instrText>
      </w:r>
      <w:r w:rsidR="00ED5321">
        <w:fldChar w:fldCharType="separate"/>
      </w:r>
      <w:r w:rsidR="00ED5321">
        <w:rPr>
          <w:noProof/>
        </w:rPr>
        <w:t>63</w:t>
      </w:r>
      <w:r w:rsidR="00ED5321">
        <w:fldChar w:fldCharType="end"/>
      </w:r>
      <w:r w:rsidRPr="00D13D94">
        <w:rPr>
          <w:rFonts w:cs="Times New Roman"/>
          <w:szCs w:val="26"/>
        </w:rPr>
        <w:t>. Giao diện</w:t>
      </w:r>
      <w:r>
        <w:rPr>
          <w:rFonts w:cs="Times New Roman"/>
          <w:szCs w:val="26"/>
        </w:rPr>
        <w:t xml:space="preserve"> tạo dự án mới bằng tệp đính kèm (sau khi thêm dữ liệu)</w:t>
      </w:r>
      <w:bookmarkEnd w:id="400"/>
    </w:p>
    <w:p w14:paraId="09203799" w14:textId="77777777" w:rsidR="00865F8F" w:rsidRPr="00865F8F" w:rsidRDefault="00865F8F" w:rsidP="00865F8F">
      <w:pPr>
        <w:rPr>
          <w:lang w:val="en-GB"/>
        </w:rPr>
      </w:pPr>
    </w:p>
    <w:p w14:paraId="14CABE43" w14:textId="61F6D3EF" w:rsidR="00865F8F" w:rsidRPr="00865F8F" w:rsidRDefault="00865F8F" w:rsidP="00865F8F">
      <w:pPr>
        <w:rPr>
          <w:lang w:val="en-GB"/>
        </w:rPr>
      </w:pPr>
      <w:r w:rsidRPr="00865F8F">
        <w:rPr>
          <w:noProof/>
          <w:lang w:val="en-GB"/>
        </w:rPr>
        <w:lastRenderedPageBreak/>
        <w:drawing>
          <wp:inline distT="0" distB="0" distL="0" distR="0" wp14:anchorId="552D757A" wp14:editId="5AC654AA">
            <wp:extent cx="5760720" cy="2734310"/>
            <wp:effectExtent l="0" t="0" r="0" b="8890"/>
            <wp:docPr id="135248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80799" name=""/>
                    <pic:cNvPicPr/>
                  </pic:nvPicPr>
                  <pic:blipFill>
                    <a:blip r:embed="rId87"/>
                    <a:stretch>
                      <a:fillRect/>
                    </a:stretch>
                  </pic:blipFill>
                  <pic:spPr>
                    <a:xfrm>
                      <a:off x="0" y="0"/>
                      <a:ext cx="5760720" cy="2734310"/>
                    </a:xfrm>
                    <a:prstGeom prst="rect">
                      <a:avLst/>
                    </a:prstGeom>
                  </pic:spPr>
                </pic:pic>
              </a:graphicData>
            </a:graphic>
          </wp:inline>
        </w:drawing>
      </w:r>
    </w:p>
    <w:p w14:paraId="058E5881" w14:textId="2E84F802" w:rsidR="00865F8F" w:rsidRDefault="00865F8F" w:rsidP="00865F8F">
      <w:pPr>
        <w:pStyle w:val="Caption"/>
        <w:rPr>
          <w:rFonts w:cs="Times New Roman"/>
          <w:szCs w:val="26"/>
        </w:rPr>
      </w:pPr>
      <w:bookmarkStart w:id="401" w:name="_Toc184671504"/>
      <w:r>
        <w:t xml:space="preserve">Hình </w:t>
      </w:r>
      <w:r w:rsidR="00ED5321">
        <w:fldChar w:fldCharType="begin"/>
      </w:r>
      <w:r w:rsidR="00ED5321">
        <w:instrText xml:space="preserve"> SEQ Hình \* ARABIC </w:instrText>
      </w:r>
      <w:r w:rsidR="00ED5321">
        <w:fldChar w:fldCharType="separate"/>
      </w:r>
      <w:r w:rsidR="00ED5321">
        <w:rPr>
          <w:noProof/>
        </w:rPr>
        <w:t>64</w:t>
      </w:r>
      <w:r w:rsidR="00ED5321">
        <w:fldChar w:fldCharType="end"/>
      </w:r>
      <w:r w:rsidRPr="00D13D94">
        <w:rPr>
          <w:rFonts w:cs="Times New Roman"/>
          <w:szCs w:val="26"/>
        </w:rPr>
        <w:t>. Giao diện</w:t>
      </w:r>
      <w:r>
        <w:rPr>
          <w:rFonts w:cs="Times New Roman"/>
          <w:szCs w:val="26"/>
        </w:rPr>
        <w:t xml:space="preserve"> tạo dự án mới thủ công</w:t>
      </w:r>
      <w:bookmarkEnd w:id="401"/>
    </w:p>
    <w:p w14:paraId="7DB1F35E" w14:textId="475973EF" w:rsidR="005D636B" w:rsidRPr="005D636B" w:rsidRDefault="005D636B" w:rsidP="005D636B">
      <w:pPr>
        <w:rPr>
          <w:lang w:val="en-GB"/>
        </w:rPr>
      </w:pPr>
      <w:r w:rsidRPr="005D636B">
        <w:rPr>
          <w:noProof/>
          <w:lang w:val="en-GB"/>
        </w:rPr>
        <w:drawing>
          <wp:inline distT="0" distB="0" distL="0" distR="0" wp14:anchorId="4DC17E67" wp14:editId="131B0273">
            <wp:extent cx="2905530" cy="3019846"/>
            <wp:effectExtent l="0" t="0" r="9525" b="9525"/>
            <wp:docPr id="6124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4931" name=""/>
                    <pic:cNvPicPr/>
                  </pic:nvPicPr>
                  <pic:blipFill>
                    <a:blip r:embed="rId88"/>
                    <a:stretch>
                      <a:fillRect/>
                    </a:stretch>
                  </pic:blipFill>
                  <pic:spPr>
                    <a:xfrm>
                      <a:off x="0" y="0"/>
                      <a:ext cx="2905530" cy="3019846"/>
                    </a:xfrm>
                    <a:prstGeom prst="rect">
                      <a:avLst/>
                    </a:prstGeom>
                  </pic:spPr>
                </pic:pic>
              </a:graphicData>
            </a:graphic>
          </wp:inline>
        </w:drawing>
      </w:r>
    </w:p>
    <w:p w14:paraId="510C8537" w14:textId="1F76EEDE" w:rsidR="005D636B" w:rsidRDefault="005D636B" w:rsidP="005D636B">
      <w:pPr>
        <w:pStyle w:val="Caption"/>
        <w:rPr>
          <w:rFonts w:cs="Times New Roman"/>
          <w:szCs w:val="26"/>
        </w:rPr>
      </w:pPr>
      <w:bookmarkStart w:id="402" w:name="_Toc184671505"/>
      <w:r>
        <w:t xml:space="preserve">Hình </w:t>
      </w:r>
      <w:r w:rsidR="00ED5321">
        <w:fldChar w:fldCharType="begin"/>
      </w:r>
      <w:r w:rsidR="00ED5321">
        <w:instrText xml:space="preserve"> SEQ Hình \* ARABIC </w:instrText>
      </w:r>
      <w:r w:rsidR="00ED5321">
        <w:fldChar w:fldCharType="separate"/>
      </w:r>
      <w:r w:rsidR="00ED5321">
        <w:rPr>
          <w:noProof/>
        </w:rPr>
        <w:t>65</w:t>
      </w:r>
      <w:r w:rsidR="00ED5321">
        <w:fldChar w:fldCharType="end"/>
      </w:r>
      <w:r w:rsidRPr="00D13D94">
        <w:rPr>
          <w:rFonts w:cs="Times New Roman"/>
          <w:szCs w:val="26"/>
        </w:rPr>
        <w:t>. Giao diện</w:t>
      </w:r>
      <w:r>
        <w:rPr>
          <w:rFonts w:cs="Times New Roman"/>
          <w:szCs w:val="26"/>
        </w:rPr>
        <w:t xml:space="preserve"> bảng chọn của người dùng</w:t>
      </w:r>
      <w:bookmarkEnd w:id="402"/>
    </w:p>
    <w:p w14:paraId="6F36E571" w14:textId="77777777" w:rsidR="002D0C93" w:rsidRPr="002D0C93" w:rsidRDefault="002D0C93" w:rsidP="002D0C93">
      <w:pPr>
        <w:rPr>
          <w:lang w:val="en-GB"/>
        </w:rPr>
      </w:pPr>
    </w:p>
    <w:p w14:paraId="3300AF00" w14:textId="05482595" w:rsidR="00432D30" w:rsidRDefault="002D0C93" w:rsidP="00432D30">
      <w:pPr>
        <w:rPr>
          <w:lang w:val="en-GB"/>
        </w:rPr>
      </w:pPr>
      <w:r w:rsidRPr="002D0C93">
        <w:rPr>
          <w:noProof/>
          <w:lang w:val="en-GB"/>
        </w:rPr>
        <w:lastRenderedPageBreak/>
        <w:drawing>
          <wp:inline distT="0" distB="0" distL="0" distR="0" wp14:anchorId="3BD66F3E" wp14:editId="0FF5B3F1">
            <wp:extent cx="5760720" cy="2750820"/>
            <wp:effectExtent l="0" t="0" r="0" b="0"/>
            <wp:docPr id="180654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48196" name=""/>
                    <pic:cNvPicPr/>
                  </pic:nvPicPr>
                  <pic:blipFill>
                    <a:blip r:embed="rId89"/>
                    <a:stretch>
                      <a:fillRect/>
                    </a:stretch>
                  </pic:blipFill>
                  <pic:spPr>
                    <a:xfrm>
                      <a:off x="0" y="0"/>
                      <a:ext cx="5760720" cy="2750820"/>
                    </a:xfrm>
                    <a:prstGeom prst="rect">
                      <a:avLst/>
                    </a:prstGeom>
                  </pic:spPr>
                </pic:pic>
              </a:graphicData>
            </a:graphic>
          </wp:inline>
        </w:drawing>
      </w:r>
    </w:p>
    <w:p w14:paraId="625CE313" w14:textId="271187D8" w:rsidR="001F6983" w:rsidRDefault="001F6983" w:rsidP="001F6983">
      <w:pPr>
        <w:pStyle w:val="Caption"/>
        <w:rPr>
          <w:rFonts w:cs="Times New Roman"/>
          <w:szCs w:val="26"/>
        </w:rPr>
      </w:pPr>
      <w:bookmarkStart w:id="403" w:name="_Toc184671506"/>
      <w:r>
        <w:t xml:space="preserve">Hình </w:t>
      </w:r>
      <w:r w:rsidR="00ED5321">
        <w:fldChar w:fldCharType="begin"/>
      </w:r>
      <w:r w:rsidR="00ED5321">
        <w:instrText xml:space="preserve"> SEQ Hình \* ARABIC </w:instrText>
      </w:r>
      <w:r w:rsidR="00ED5321">
        <w:fldChar w:fldCharType="separate"/>
      </w:r>
      <w:r w:rsidR="00ED5321">
        <w:rPr>
          <w:noProof/>
        </w:rPr>
        <w:t>66</w:t>
      </w:r>
      <w:r w:rsidR="00ED5321">
        <w:fldChar w:fldCharType="end"/>
      </w:r>
      <w:r w:rsidRPr="00D13D94">
        <w:rPr>
          <w:rFonts w:cs="Times New Roman"/>
          <w:szCs w:val="26"/>
        </w:rPr>
        <w:t>. Giao diện</w:t>
      </w:r>
      <w:r>
        <w:rPr>
          <w:rFonts w:cs="Times New Roman"/>
          <w:szCs w:val="26"/>
        </w:rPr>
        <w:t xml:space="preserve"> trang thông tin cá nhân</w:t>
      </w:r>
      <w:bookmarkEnd w:id="403"/>
    </w:p>
    <w:p w14:paraId="6F9CC877" w14:textId="77777777" w:rsidR="001F6983" w:rsidRDefault="001F6983" w:rsidP="00432D30">
      <w:pPr>
        <w:rPr>
          <w:lang w:val="en-GB"/>
        </w:rPr>
      </w:pPr>
    </w:p>
    <w:p w14:paraId="1BFEFC42" w14:textId="245F5562" w:rsidR="001F6983" w:rsidRDefault="001F6983" w:rsidP="00432D30">
      <w:pPr>
        <w:rPr>
          <w:lang w:val="en-GB"/>
        </w:rPr>
      </w:pPr>
      <w:r w:rsidRPr="001F6983">
        <w:rPr>
          <w:noProof/>
          <w:lang w:val="en-GB"/>
        </w:rPr>
        <w:drawing>
          <wp:inline distT="0" distB="0" distL="0" distR="0" wp14:anchorId="785B6737" wp14:editId="501B4E96">
            <wp:extent cx="5760720" cy="2761615"/>
            <wp:effectExtent l="0" t="0" r="0" b="635"/>
            <wp:docPr id="158542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26311" name=""/>
                    <pic:cNvPicPr/>
                  </pic:nvPicPr>
                  <pic:blipFill>
                    <a:blip r:embed="rId90"/>
                    <a:stretch>
                      <a:fillRect/>
                    </a:stretch>
                  </pic:blipFill>
                  <pic:spPr>
                    <a:xfrm>
                      <a:off x="0" y="0"/>
                      <a:ext cx="5760720" cy="2761615"/>
                    </a:xfrm>
                    <a:prstGeom prst="rect">
                      <a:avLst/>
                    </a:prstGeom>
                  </pic:spPr>
                </pic:pic>
              </a:graphicData>
            </a:graphic>
          </wp:inline>
        </w:drawing>
      </w:r>
    </w:p>
    <w:p w14:paraId="3BC29CF2" w14:textId="70606EA4" w:rsidR="001F6983" w:rsidRDefault="001F6983" w:rsidP="001F6983">
      <w:pPr>
        <w:pStyle w:val="Caption"/>
        <w:rPr>
          <w:rFonts w:cs="Times New Roman"/>
          <w:szCs w:val="26"/>
        </w:rPr>
      </w:pPr>
      <w:bookmarkStart w:id="404" w:name="_Toc184671507"/>
      <w:r>
        <w:t xml:space="preserve">Hình </w:t>
      </w:r>
      <w:r w:rsidR="00ED5321">
        <w:fldChar w:fldCharType="begin"/>
      </w:r>
      <w:r w:rsidR="00ED5321">
        <w:instrText xml:space="preserve"> SEQ Hình \* ARABIC </w:instrText>
      </w:r>
      <w:r w:rsidR="00ED5321">
        <w:fldChar w:fldCharType="separate"/>
      </w:r>
      <w:r w:rsidR="00ED5321">
        <w:rPr>
          <w:noProof/>
        </w:rPr>
        <w:t>67</w:t>
      </w:r>
      <w:r w:rsidR="00ED5321">
        <w:fldChar w:fldCharType="end"/>
      </w:r>
      <w:r w:rsidRPr="00D13D94">
        <w:rPr>
          <w:rFonts w:cs="Times New Roman"/>
          <w:szCs w:val="26"/>
        </w:rPr>
        <w:t>. Giao diện</w:t>
      </w:r>
      <w:r>
        <w:rPr>
          <w:rFonts w:cs="Times New Roman"/>
          <w:szCs w:val="26"/>
        </w:rPr>
        <w:t xml:space="preserve"> trang đổi mật khẩu</w:t>
      </w:r>
      <w:bookmarkEnd w:id="404"/>
    </w:p>
    <w:p w14:paraId="39810BE6" w14:textId="77777777" w:rsidR="00432D30" w:rsidRPr="00432D30" w:rsidRDefault="00432D30" w:rsidP="00432D30">
      <w:pPr>
        <w:rPr>
          <w:lang w:val="en-GB"/>
        </w:rPr>
      </w:pPr>
    </w:p>
    <w:p w14:paraId="710B616D" w14:textId="77777777" w:rsidR="00DE6C5E" w:rsidRDefault="00DE6C5E" w:rsidP="00747AEF">
      <w:pPr>
        <w:rPr>
          <w:lang w:val="en-GB"/>
        </w:rPr>
      </w:pPr>
    </w:p>
    <w:p w14:paraId="198D99E7" w14:textId="77777777" w:rsidR="00747AEF" w:rsidRPr="00747AEF" w:rsidRDefault="00747AEF" w:rsidP="00747AEF">
      <w:pPr>
        <w:rPr>
          <w:lang w:val="en-GB"/>
        </w:rPr>
      </w:pPr>
    </w:p>
    <w:p w14:paraId="386484C3" w14:textId="628B55F1" w:rsidR="00A469EB" w:rsidRDefault="00A469EB">
      <w:pPr>
        <w:rPr>
          <w:rFonts w:ascii="Times New Roman" w:eastAsiaTheme="majorEastAsia" w:hAnsi="Times New Roman" w:cs="Times New Roman (Headings CS)"/>
          <w:b/>
          <w:caps/>
          <w:kern w:val="0"/>
          <w:sz w:val="26"/>
          <w:szCs w:val="26"/>
          <w:lang w:val="en-GB"/>
          <w14:ligatures w14:val="none"/>
        </w:rPr>
      </w:pPr>
    </w:p>
    <w:p w14:paraId="4F6D332E" w14:textId="77777777" w:rsidR="00A3109C" w:rsidRDefault="00A3109C">
      <w:pPr>
        <w:rPr>
          <w:rFonts w:ascii="Times New Roman" w:eastAsiaTheme="majorEastAsia" w:hAnsi="Times New Roman" w:cs="Times New Roman (Headings CS)"/>
          <w:b/>
          <w:caps/>
          <w:kern w:val="0"/>
          <w:sz w:val="26"/>
          <w:szCs w:val="26"/>
          <w:lang w:val="en-GB"/>
          <w14:ligatures w14:val="none"/>
        </w:rPr>
      </w:pPr>
      <w:r>
        <w:br w:type="page"/>
      </w:r>
    </w:p>
    <w:p w14:paraId="6896322F" w14:textId="4B3BC7CF" w:rsidR="003F5ACF" w:rsidRDefault="003F5ACF" w:rsidP="00674A68">
      <w:pPr>
        <w:pStyle w:val="Heading2"/>
        <w:numPr>
          <w:ilvl w:val="0"/>
          <w:numId w:val="0"/>
        </w:numPr>
      </w:pPr>
      <w:bookmarkStart w:id="405" w:name="_Toc184671845"/>
      <w:r w:rsidRPr="003F5ACF">
        <w:lastRenderedPageBreak/>
        <w:t xml:space="preserve">CHƯƠNG 4. CÀI ĐẶT ỨNG DỤNG VÀ </w:t>
      </w:r>
      <w:r>
        <w:t xml:space="preserve">LÝ THUYẾT </w:t>
      </w:r>
      <w:r w:rsidRPr="003F5ACF">
        <w:t>KIỂM THỬ</w:t>
      </w:r>
      <w:bookmarkEnd w:id="405"/>
    </w:p>
    <w:p w14:paraId="4A5E1CB6" w14:textId="14E07E84" w:rsidR="00252775" w:rsidRPr="009826CC" w:rsidRDefault="00252775" w:rsidP="00866B6E">
      <w:pPr>
        <w:pStyle w:val="Heading3"/>
        <w:numPr>
          <w:ilvl w:val="1"/>
          <w:numId w:val="15"/>
        </w:numPr>
        <w:ind w:left="426" w:hanging="426"/>
        <w:rPr>
          <w:rFonts w:cs="Times New Roman"/>
          <w:szCs w:val="26"/>
        </w:rPr>
      </w:pPr>
      <w:bookmarkStart w:id="406" w:name="_Toc184671846"/>
      <w:r w:rsidRPr="009826CC">
        <w:rPr>
          <w:rFonts w:cs="Times New Roman"/>
          <w:szCs w:val="26"/>
        </w:rPr>
        <w:t>Cài đặt ứng dụng</w:t>
      </w:r>
      <w:bookmarkEnd w:id="356"/>
      <w:bookmarkEnd w:id="357"/>
      <w:bookmarkEnd w:id="358"/>
      <w:bookmarkEnd w:id="359"/>
      <w:bookmarkEnd w:id="406"/>
    </w:p>
    <w:p w14:paraId="17804D15" w14:textId="77777777" w:rsidR="00252775" w:rsidRPr="00221217" w:rsidRDefault="00252775" w:rsidP="00866B6E">
      <w:pPr>
        <w:pStyle w:val="Heading4"/>
        <w:numPr>
          <w:ilvl w:val="2"/>
          <w:numId w:val="15"/>
        </w:numPr>
        <w:ind w:left="357" w:hanging="357"/>
        <w:rPr>
          <w:rFonts w:cs="Times New Roman"/>
          <w:i w:val="0"/>
          <w:iCs w:val="0"/>
          <w:szCs w:val="26"/>
        </w:rPr>
      </w:pPr>
      <w:bookmarkStart w:id="407" w:name="_Toc139289739"/>
      <w:r w:rsidRPr="00221217">
        <w:rPr>
          <w:rFonts w:cs="Times New Roman"/>
          <w:i w:val="0"/>
          <w:iCs w:val="0"/>
          <w:szCs w:val="26"/>
        </w:rPr>
        <w:t>Cài đặt công cụ</w:t>
      </w:r>
      <w:bookmarkEnd w:id="407"/>
    </w:p>
    <w:p w14:paraId="3019E5BD" w14:textId="77777777" w:rsidR="00252775" w:rsidRPr="009826CC" w:rsidRDefault="00252775" w:rsidP="00221217">
      <w:pPr>
        <w:jc w:val="both"/>
        <w:rPr>
          <w:rFonts w:ascii="Times New Roman" w:hAnsi="Times New Roman" w:cs="Times New Roman"/>
          <w:sz w:val="26"/>
          <w:szCs w:val="26"/>
        </w:rPr>
      </w:pPr>
      <w:r w:rsidRPr="009826CC">
        <w:rPr>
          <w:rFonts w:ascii="Times New Roman" w:hAnsi="Times New Roman" w:cs="Times New Roman"/>
          <w:sz w:val="26"/>
          <w:szCs w:val="26"/>
        </w:rPr>
        <w:t>Để</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có</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thể</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chạy</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được</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ứng</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dụng,</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máy</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tính phải đảm</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bảo</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các</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yêu</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cầu</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sau:</w:t>
      </w:r>
    </w:p>
    <w:p w14:paraId="432E8354" w14:textId="68CD06A6" w:rsidR="00252775" w:rsidRPr="009826CC" w:rsidRDefault="00E55C3F" w:rsidP="009F0984">
      <w:pPr>
        <w:pStyle w:val="ListParagraph"/>
        <w:numPr>
          <w:ilvl w:val="0"/>
          <w:numId w:val="29"/>
        </w:numPr>
        <w:rPr>
          <w:rFonts w:cs="Times New Roman"/>
          <w:szCs w:val="26"/>
        </w:rPr>
      </w:pPr>
      <w:r>
        <w:rPr>
          <w:rFonts w:cs="Times New Roman"/>
          <w:szCs w:val="26"/>
        </w:rPr>
        <w:t xml:space="preserve">Cài đặt </w:t>
      </w:r>
      <w:r w:rsidR="00870565">
        <w:rPr>
          <w:rFonts w:cs="Times New Roman"/>
          <w:szCs w:val="26"/>
        </w:rPr>
        <w:t>Visual Studio Code.</w:t>
      </w:r>
    </w:p>
    <w:p w14:paraId="561017D1" w14:textId="0870D097" w:rsidR="76DE95DE" w:rsidRDefault="76DE95DE" w:rsidP="4C8B4471">
      <w:pPr>
        <w:pStyle w:val="ListParagraph"/>
        <w:numPr>
          <w:ilvl w:val="0"/>
          <w:numId w:val="29"/>
        </w:numPr>
        <w:rPr>
          <w:rFonts w:cs="Times New Roman"/>
        </w:rPr>
      </w:pPr>
      <w:r w:rsidRPr="4C8B4471">
        <w:rPr>
          <w:rFonts w:cs="Times New Roman"/>
        </w:rPr>
        <w:t xml:space="preserve">Cài đặt </w:t>
      </w:r>
      <w:r w:rsidR="068E7109" w:rsidRPr="4C8B4471">
        <w:rPr>
          <w:rFonts w:cs="Times New Roman"/>
        </w:rPr>
        <w:t xml:space="preserve"> MongoDBCompass</w:t>
      </w:r>
    </w:p>
    <w:p w14:paraId="4A1E2159" w14:textId="3D1DAF29" w:rsidR="210AE59E" w:rsidRDefault="210AE59E" w:rsidP="4C8B4471">
      <w:pPr>
        <w:pStyle w:val="ListParagraph"/>
        <w:numPr>
          <w:ilvl w:val="0"/>
          <w:numId w:val="29"/>
        </w:numPr>
        <w:rPr>
          <w:rFonts w:cs="Times New Roman"/>
        </w:rPr>
      </w:pPr>
      <w:r w:rsidRPr="4C8B4471">
        <w:rPr>
          <w:rFonts w:cs="Times New Roman"/>
        </w:rPr>
        <w:t xml:space="preserve">Source code của dự án: </w:t>
      </w:r>
    </w:p>
    <w:p w14:paraId="58389D79" w14:textId="4B9D9C92" w:rsidR="210AE59E" w:rsidRDefault="210AE59E" w:rsidP="4C8B4471">
      <w:pPr>
        <w:pStyle w:val="ListParagraph"/>
        <w:numPr>
          <w:ilvl w:val="0"/>
          <w:numId w:val="6"/>
        </w:numPr>
        <w:rPr>
          <w:rFonts w:cs="Times New Roman"/>
        </w:rPr>
      </w:pPr>
      <w:r w:rsidRPr="4C8B4471">
        <w:rPr>
          <w:rFonts w:cs="Times New Roman"/>
        </w:rPr>
        <w:t>https://github.com/thonghdm/Team_Task_Management_System</w:t>
      </w:r>
    </w:p>
    <w:p w14:paraId="7F9E758D" w14:textId="77777777" w:rsidR="00252775" w:rsidRPr="00221217" w:rsidRDefault="00252775" w:rsidP="00866B6E">
      <w:pPr>
        <w:pStyle w:val="Heading4"/>
        <w:numPr>
          <w:ilvl w:val="2"/>
          <w:numId w:val="15"/>
        </w:numPr>
        <w:ind w:left="357" w:hanging="357"/>
        <w:rPr>
          <w:rFonts w:cs="Times New Roman"/>
          <w:i w:val="0"/>
          <w:iCs w:val="0"/>
          <w:szCs w:val="26"/>
        </w:rPr>
      </w:pPr>
      <w:bookmarkStart w:id="408" w:name="_Toc139289740"/>
      <w:r w:rsidRPr="00221217">
        <w:rPr>
          <w:rFonts w:cs="Times New Roman"/>
          <w:i w:val="0"/>
          <w:iCs w:val="0"/>
          <w:szCs w:val="26"/>
        </w:rPr>
        <w:t>Hướng dẫn cài đặt</w:t>
      </w:r>
      <w:bookmarkEnd w:id="408"/>
    </w:p>
    <w:p w14:paraId="7D108FD7" w14:textId="77777777" w:rsidR="00252775" w:rsidRDefault="00252775" w:rsidP="00221217">
      <w:pPr>
        <w:jc w:val="both"/>
        <w:rPr>
          <w:rFonts w:ascii="Times New Roman" w:hAnsi="Times New Roman" w:cs="Times New Roman"/>
          <w:sz w:val="26"/>
          <w:szCs w:val="26"/>
        </w:rPr>
      </w:pPr>
      <w:r w:rsidRPr="000C4295">
        <w:rPr>
          <w:rFonts w:ascii="Times New Roman" w:hAnsi="Times New Roman" w:cs="Times New Roman"/>
          <w:sz w:val="26"/>
          <w:szCs w:val="26"/>
        </w:rPr>
        <w:t>Sau khi đảm bảo các yêu cầu trên, ta tiến hành cài đặt và chạy ứng dụng theo các bước sau:</w:t>
      </w:r>
    </w:p>
    <w:p w14:paraId="61B1BA57" w14:textId="7930FB2A" w:rsidR="002725A0" w:rsidRPr="00221217" w:rsidRDefault="002725A0" w:rsidP="00221217">
      <w:pPr>
        <w:spacing w:after="0" w:line="360" w:lineRule="auto"/>
        <w:jc w:val="both"/>
        <w:rPr>
          <w:rFonts w:ascii="Times New Roman" w:hAnsi="Times New Roman" w:cs="Times New Roman"/>
          <w:sz w:val="26"/>
          <w:szCs w:val="26"/>
        </w:rPr>
      </w:pPr>
      <w:r w:rsidRPr="00221217">
        <w:rPr>
          <w:rFonts w:ascii="Times New Roman" w:hAnsi="Times New Roman" w:cs="Times New Roman"/>
          <w:sz w:val="26"/>
          <w:szCs w:val="26"/>
        </w:rPr>
        <w:t xml:space="preserve">Bước 1: </w:t>
      </w:r>
      <w:r w:rsidR="00466262" w:rsidRPr="00221217">
        <w:rPr>
          <w:rFonts w:ascii="Times New Roman" w:hAnsi="Times New Roman" w:cs="Times New Roman"/>
          <w:sz w:val="26"/>
          <w:szCs w:val="26"/>
        </w:rPr>
        <w:t>Clone hoặc cài đặt project từ link github</w:t>
      </w:r>
      <w:r w:rsidRPr="00221217">
        <w:rPr>
          <w:rFonts w:ascii="Times New Roman" w:hAnsi="Times New Roman" w:cs="Times New Roman"/>
          <w:sz w:val="26"/>
          <w:szCs w:val="26"/>
        </w:rPr>
        <w:t>:</w:t>
      </w:r>
    </w:p>
    <w:p w14:paraId="2C20A1FC" w14:textId="6E8544B0" w:rsidR="002725A0" w:rsidRPr="00221217" w:rsidRDefault="00466262" w:rsidP="00221217">
      <w:pPr>
        <w:pStyle w:val="ListParagraph"/>
        <w:numPr>
          <w:ilvl w:val="0"/>
          <w:numId w:val="93"/>
        </w:numPr>
        <w:rPr>
          <w:rFonts w:cs="Times New Roman"/>
        </w:rPr>
      </w:pPr>
      <w:r w:rsidRPr="00221217">
        <w:rPr>
          <w:rFonts w:cs="Times New Roman"/>
        </w:rPr>
        <w:t>https://github.com/thonghdm/Team_Task_Management_System</w:t>
      </w:r>
    </w:p>
    <w:p w14:paraId="2B9F0D5F" w14:textId="433484FE" w:rsidR="00F66DBA" w:rsidRPr="00221217" w:rsidRDefault="00F66DBA" w:rsidP="00221217">
      <w:pPr>
        <w:spacing w:after="0" w:line="360" w:lineRule="auto"/>
        <w:jc w:val="both"/>
        <w:rPr>
          <w:rFonts w:ascii="Times New Roman" w:hAnsi="Times New Roman" w:cs="Times New Roman"/>
          <w:sz w:val="26"/>
          <w:szCs w:val="26"/>
        </w:rPr>
      </w:pPr>
      <w:r w:rsidRPr="00221217">
        <w:rPr>
          <w:rFonts w:ascii="Times New Roman" w:hAnsi="Times New Roman" w:cs="Times New Roman"/>
          <w:sz w:val="26"/>
          <w:szCs w:val="26"/>
        </w:rPr>
        <w:t>Bước 2: Khởi chạy back-end:</w:t>
      </w:r>
    </w:p>
    <w:p w14:paraId="0FD0C77D" w14:textId="6A48E54F" w:rsidR="00F66DBA" w:rsidRPr="00221217" w:rsidRDefault="00F66DBA" w:rsidP="00221217">
      <w:pPr>
        <w:pStyle w:val="ListParagraph"/>
        <w:numPr>
          <w:ilvl w:val="0"/>
          <w:numId w:val="94"/>
        </w:numPr>
        <w:rPr>
          <w:rFonts w:cs="Times New Roman"/>
        </w:rPr>
      </w:pPr>
      <w:r w:rsidRPr="00221217">
        <w:rPr>
          <w:rFonts w:cs="Times New Roman"/>
        </w:rPr>
        <w:t xml:space="preserve">Đầu tiên, vào thư mục “server”, mở </w:t>
      </w:r>
      <w:r w:rsidR="00F36A8A" w:rsidRPr="00221217">
        <w:rPr>
          <w:rFonts w:cs="Times New Roman"/>
        </w:rPr>
        <w:t xml:space="preserve">Terminal gõ lệnh “code .” để vào source code </w:t>
      </w:r>
    </w:p>
    <w:p w14:paraId="5852CDD8" w14:textId="13C5D947" w:rsidR="00F36A8A" w:rsidRPr="00221217" w:rsidRDefault="00551096" w:rsidP="00221217">
      <w:pPr>
        <w:pStyle w:val="ListParagraph"/>
        <w:numPr>
          <w:ilvl w:val="0"/>
          <w:numId w:val="94"/>
        </w:numPr>
        <w:rPr>
          <w:rFonts w:cs="Times New Roman"/>
        </w:rPr>
      </w:pPr>
      <w:r w:rsidRPr="00221217">
        <w:rPr>
          <w:rFonts w:cs="Times New Roman"/>
        </w:rPr>
        <w:t xml:space="preserve">Khởi chạy lệnh </w:t>
      </w:r>
      <w:r w:rsidR="00AF58F4" w:rsidRPr="00221217">
        <w:rPr>
          <w:rFonts w:cs="Times New Roman"/>
        </w:rPr>
        <w:t>“yarn install” để tải các thư viện cần thiết</w:t>
      </w:r>
    </w:p>
    <w:p w14:paraId="412562F3" w14:textId="2F5B48D4" w:rsidR="00AF58F4" w:rsidRPr="00221217" w:rsidRDefault="00AF58F4" w:rsidP="00221217">
      <w:pPr>
        <w:pStyle w:val="ListParagraph"/>
        <w:numPr>
          <w:ilvl w:val="0"/>
          <w:numId w:val="94"/>
        </w:numPr>
        <w:rPr>
          <w:rFonts w:cs="Times New Roman"/>
        </w:rPr>
      </w:pPr>
      <w:r w:rsidRPr="00221217">
        <w:rPr>
          <w:rFonts w:cs="Times New Roman"/>
        </w:rPr>
        <w:t>Cuối cùng, dùng lệnh “yarn dev” để chạy server</w:t>
      </w:r>
    </w:p>
    <w:p w14:paraId="1F8AE7D3" w14:textId="7C8C919C" w:rsidR="00AF58F4" w:rsidRPr="00221217" w:rsidRDefault="00AF58F4" w:rsidP="00221217">
      <w:pPr>
        <w:spacing w:after="0" w:line="360" w:lineRule="auto"/>
        <w:jc w:val="both"/>
        <w:rPr>
          <w:rFonts w:ascii="Times New Roman" w:hAnsi="Times New Roman" w:cs="Times New Roman"/>
          <w:sz w:val="26"/>
          <w:szCs w:val="26"/>
        </w:rPr>
      </w:pPr>
      <w:r w:rsidRPr="00221217">
        <w:rPr>
          <w:rFonts w:ascii="Times New Roman" w:hAnsi="Times New Roman" w:cs="Times New Roman"/>
          <w:sz w:val="26"/>
          <w:szCs w:val="26"/>
        </w:rPr>
        <w:t>Bước 3: Khởi chạy front-end:</w:t>
      </w:r>
    </w:p>
    <w:p w14:paraId="2EEC4F69" w14:textId="5D1E3C3D" w:rsidR="00AF58F4" w:rsidRPr="00221217" w:rsidRDefault="00AF58F4" w:rsidP="00221217">
      <w:pPr>
        <w:pStyle w:val="ListParagraph"/>
        <w:numPr>
          <w:ilvl w:val="0"/>
          <w:numId w:val="95"/>
        </w:numPr>
        <w:rPr>
          <w:rFonts w:cs="Times New Roman"/>
        </w:rPr>
      </w:pPr>
      <w:r w:rsidRPr="00221217">
        <w:rPr>
          <w:rFonts w:cs="Times New Roman"/>
        </w:rPr>
        <w:t xml:space="preserve">Đầu tiên, vào thư mục “client”, mở Terminal gõ lệnh “code .” để vào source code </w:t>
      </w:r>
    </w:p>
    <w:p w14:paraId="3AAF4D1B" w14:textId="0709CE0A" w:rsidR="00AF58F4" w:rsidRPr="00221217" w:rsidRDefault="00AF58F4" w:rsidP="00221217">
      <w:pPr>
        <w:pStyle w:val="ListParagraph"/>
        <w:numPr>
          <w:ilvl w:val="0"/>
          <w:numId w:val="95"/>
        </w:numPr>
        <w:rPr>
          <w:rFonts w:cs="Times New Roman"/>
        </w:rPr>
      </w:pPr>
      <w:r w:rsidRPr="00221217">
        <w:rPr>
          <w:rFonts w:cs="Times New Roman"/>
        </w:rPr>
        <w:t>Khởi chạy lệnh “yarn install” để tải các thư viện cần thiết</w:t>
      </w:r>
    </w:p>
    <w:p w14:paraId="722DD61A" w14:textId="14012915" w:rsidR="00AF58F4" w:rsidRPr="00221217" w:rsidRDefault="00AF58F4" w:rsidP="00221217">
      <w:pPr>
        <w:pStyle w:val="ListParagraph"/>
        <w:numPr>
          <w:ilvl w:val="0"/>
          <w:numId w:val="95"/>
        </w:numPr>
        <w:rPr>
          <w:rFonts w:cs="Times New Roman"/>
        </w:rPr>
      </w:pPr>
      <w:r w:rsidRPr="00221217">
        <w:rPr>
          <w:rFonts w:cs="Times New Roman"/>
        </w:rPr>
        <w:t>Cuối cùng, dùng lệnh “yarn dev” để chạy server</w:t>
      </w:r>
    </w:p>
    <w:p w14:paraId="37BB17FE" w14:textId="18DA609D" w:rsidR="00AF58F4" w:rsidRPr="00221217" w:rsidRDefault="00AF58F4" w:rsidP="00221217">
      <w:pPr>
        <w:spacing w:after="0" w:line="360" w:lineRule="auto"/>
        <w:jc w:val="both"/>
        <w:rPr>
          <w:rFonts w:ascii="Times New Roman" w:hAnsi="Times New Roman" w:cs="Times New Roman"/>
          <w:sz w:val="26"/>
          <w:szCs w:val="26"/>
          <w:lang w:val="vi-VN"/>
        </w:rPr>
      </w:pPr>
      <w:r w:rsidRPr="00221217">
        <w:rPr>
          <w:rFonts w:ascii="Times New Roman" w:hAnsi="Times New Roman" w:cs="Times New Roman"/>
          <w:sz w:val="26"/>
          <w:szCs w:val="26"/>
        </w:rPr>
        <w:t>Bước 4:</w:t>
      </w:r>
      <w:r w:rsidR="008C05D0" w:rsidRPr="00221217">
        <w:rPr>
          <w:rFonts w:ascii="Times New Roman" w:hAnsi="Times New Roman" w:cs="Times New Roman"/>
          <w:sz w:val="26"/>
          <w:szCs w:val="26"/>
        </w:rPr>
        <w:t xml:space="preserve"> </w:t>
      </w:r>
      <w:r w:rsidR="009645C2" w:rsidRPr="00221217">
        <w:rPr>
          <w:rFonts w:ascii="Times New Roman" w:hAnsi="Times New Roman" w:cs="Times New Roman"/>
          <w:sz w:val="26"/>
          <w:szCs w:val="26"/>
        </w:rPr>
        <w:t>Nhập đường dẫn http://localhost:3000/ lên trình duyệt</w:t>
      </w:r>
      <w:r w:rsidR="00221217">
        <w:rPr>
          <w:rFonts w:ascii="Times New Roman" w:hAnsi="Times New Roman" w:cs="Times New Roman"/>
          <w:sz w:val="26"/>
          <w:szCs w:val="26"/>
          <w:lang w:val="vi-VN"/>
        </w:rPr>
        <w:t>:</w:t>
      </w:r>
    </w:p>
    <w:p w14:paraId="1CBFC2BF" w14:textId="77777777" w:rsidR="00252775" w:rsidRPr="009826CC" w:rsidRDefault="00252775" w:rsidP="00866B6E">
      <w:pPr>
        <w:pStyle w:val="Heading3"/>
        <w:numPr>
          <w:ilvl w:val="1"/>
          <w:numId w:val="15"/>
        </w:numPr>
        <w:ind w:left="357" w:hanging="357"/>
        <w:rPr>
          <w:rFonts w:cs="Times New Roman"/>
          <w:szCs w:val="26"/>
          <w:lang w:val="en-US"/>
        </w:rPr>
      </w:pPr>
      <w:bookmarkStart w:id="409" w:name="_Toc138942461"/>
      <w:bookmarkStart w:id="410" w:name="_Toc139289742"/>
      <w:bookmarkStart w:id="411" w:name="_Toc154327284"/>
      <w:bookmarkStart w:id="412" w:name="_Toc154412204"/>
      <w:bookmarkStart w:id="413" w:name="_Toc154412250"/>
      <w:bookmarkStart w:id="414" w:name="_Toc184671847"/>
      <w:r w:rsidRPr="009826CC">
        <w:rPr>
          <w:rFonts w:cs="Times New Roman"/>
          <w:szCs w:val="26"/>
          <w:lang w:val="en-US"/>
        </w:rPr>
        <w:t>K</w:t>
      </w:r>
      <w:bookmarkEnd w:id="409"/>
      <w:r w:rsidRPr="009826CC">
        <w:rPr>
          <w:rFonts w:cs="Times New Roman"/>
          <w:szCs w:val="26"/>
          <w:lang w:val="en-US"/>
        </w:rPr>
        <w:t>iểm thử chương trình</w:t>
      </w:r>
      <w:bookmarkEnd w:id="410"/>
      <w:bookmarkEnd w:id="411"/>
      <w:bookmarkEnd w:id="412"/>
      <w:bookmarkEnd w:id="413"/>
      <w:bookmarkEnd w:id="414"/>
    </w:p>
    <w:p w14:paraId="039EC9CC" w14:textId="77777777" w:rsidR="00252775" w:rsidRPr="00263490" w:rsidRDefault="00252775" w:rsidP="00866B6E">
      <w:pPr>
        <w:pStyle w:val="Heading4"/>
        <w:numPr>
          <w:ilvl w:val="2"/>
          <w:numId w:val="15"/>
        </w:numPr>
        <w:ind w:left="357" w:hanging="357"/>
        <w:rPr>
          <w:rFonts w:cs="Times New Roman"/>
          <w:i w:val="0"/>
          <w:iCs w:val="0"/>
          <w:szCs w:val="26"/>
          <w:lang w:val="en-US"/>
        </w:rPr>
      </w:pPr>
      <w:bookmarkStart w:id="415" w:name="_Toc139289743"/>
      <w:r w:rsidRPr="00263490">
        <w:rPr>
          <w:rFonts w:cs="Times New Roman"/>
          <w:i w:val="0"/>
          <w:iCs w:val="0"/>
          <w:szCs w:val="26"/>
          <w:lang w:val="en-US"/>
        </w:rPr>
        <w:t>Kế hoạch kiểm thử</w:t>
      </w:r>
      <w:bookmarkEnd w:id="415"/>
    </w:p>
    <w:p w14:paraId="782A2309" w14:textId="77777777" w:rsidR="0078444D" w:rsidRPr="0078444D" w:rsidRDefault="0078444D" w:rsidP="00E44A14">
      <w:pPr>
        <w:pStyle w:val="NormalWeb"/>
        <w:spacing w:before="0" w:beforeAutospacing="0" w:after="0" w:afterAutospacing="0" w:line="360" w:lineRule="auto"/>
        <w:jc w:val="both"/>
        <w:rPr>
          <w:sz w:val="26"/>
          <w:szCs w:val="26"/>
        </w:rPr>
      </w:pPr>
      <w:r w:rsidRPr="0078444D">
        <w:rPr>
          <w:sz w:val="26"/>
          <w:szCs w:val="26"/>
        </w:rPr>
        <w:t>Các loại kiểm thử được sử dụng để kiểm thử dự án:</w:t>
      </w:r>
    </w:p>
    <w:p w14:paraId="038F0B9B" w14:textId="77777777" w:rsidR="0078444D" w:rsidRPr="00E44A14" w:rsidRDefault="0078444D" w:rsidP="00E44A14">
      <w:pPr>
        <w:pStyle w:val="NormalWeb"/>
        <w:numPr>
          <w:ilvl w:val="0"/>
          <w:numId w:val="97"/>
        </w:numPr>
        <w:spacing w:before="0" w:beforeAutospacing="0" w:after="0" w:afterAutospacing="0" w:line="360" w:lineRule="auto"/>
        <w:jc w:val="both"/>
        <w:rPr>
          <w:sz w:val="26"/>
          <w:szCs w:val="26"/>
        </w:rPr>
      </w:pPr>
      <w:r w:rsidRPr="00E44A14">
        <w:rPr>
          <w:rStyle w:val="Strong"/>
          <w:rFonts w:eastAsiaTheme="majorEastAsia"/>
          <w:b w:val="0"/>
          <w:bCs w:val="0"/>
          <w:sz w:val="26"/>
          <w:szCs w:val="26"/>
        </w:rPr>
        <w:t>Integration Test</w:t>
      </w:r>
      <w:r w:rsidRPr="00E44A14">
        <w:rPr>
          <w:b/>
          <w:bCs/>
          <w:sz w:val="26"/>
          <w:szCs w:val="26"/>
        </w:rPr>
        <w:t>:</w:t>
      </w:r>
      <w:r w:rsidRPr="00E44A14">
        <w:rPr>
          <w:sz w:val="26"/>
          <w:szCs w:val="26"/>
        </w:rPr>
        <w:t xml:space="preserve"> Kiểm thử tích hợp các module của ứng dụng để đảm bảo chúng hoạt động chính xác khi kết hợp lại với nhau. Ví dụ: kiểm thử tính năng đăng nhập cùng với tính năng truy cập khóa học.</w:t>
      </w:r>
    </w:p>
    <w:p w14:paraId="21BCEC30" w14:textId="77777777" w:rsidR="0078444D" w:rsidRPr="00E44A14" w:rsidRDefault="0078444D" w:rsidP="00E44A14">
      <w:pPr>
        <w:pStyle w:val="NormalWeb"/>
        <w:numPr>
          <w:ilvl w:val="0"/>
          <w:numId w:val="97"/>
        </w:numPr>
        <w:spacing w:before="0" w:beforeAutospacing="0" w:after="0" w:afterAutospacing="0" w:line="360" w:lineRule="auto"/>
        <w:jc w:val="both"/>
        <w:rPr>
          <w:sz w:val="26"/>
          <w:szCs w:val="26"/>
        </w:rPr>
      </w:pPr>
      <w:r w:rsidRPr="00E44A14">
        <w:rPr>
          <w:rStyle w:val="Strong"/>
          <w:rFonts w:eastAsiaTheme="majorEastAsia"/>
          <w:b w:val="0"/>
          <w:bCs w:val="0"/>
          <w:sz w:val="26"/>
          <w:szCs w:val="26"/>
        </w:rPr>
        <w:t>Unit Test</w:t>
      </w:r>
      <w:r w:rsidRPr="00E44A14">
        <w:rPr>
          <w:b/>
          <w:bCs/>
          <w:sz w:val="26"/>
          <w:szCs w:val="26"/>
        </w:rPr>
        <w:t>:</w:t>
      </w:r>
      <w:r w:rsidRPr="00E44A14">
        <w:rPr>
          <w:sz w:val="26"/>
          <w:szCs w:val="26"/>
        </w:rPr>
        <w:t xml:space="preserve"> Kiểm thử từng phương thức trong các lớp để đảm bảo chúng hoạt động đúng như mong đợi. Ví dụ: kiểm thử phương thức tính điểm của học viên.</w:t>
      </w:r>
    </w:p>
    <w:p w14:paraId="67BDADB9" w14:textId="77777777" w:rsidR="0078444D" w:rsidRPr="00E44A14" w:rsidRDefault="0078444D" w:rsidP="00E44A14">
      <w:pPr>
        <w:pStyle w:val="NormalWeb"/>
        <w:numPr>
          <w:ilvl w:val="0"/>
          <w:numId w:val="97"/>
        </w:numPr>
        <w:spacing w:before="0" w:beforeAutospacing="0" w:after="0" w:afterAutospacing="0" w:line="360" w:lineRule="auto"/>
        <w:jc w:val="both"/>
        <w:rPr>
          <w:sz w:val="26"/>
          <w:szCs w:val="26"/>
        </w:rPr>
      </w:pPr>
      <w:r w:rsidRPr="00E44A14">
        <w:rPr>
          <w:rStyle w:val="Strong"/>
          <w:rFonts w:eastAsiaTheme="majorEastAsia"/>
          <w:b w:val="0"/>
          <w:bCs w:val="0"/>
          <w:sz w:val="26"/>
          <w:szCs w:val="26"/>
        </w:rPr>
        <w:lastRenderedPageBreak/>
        <w:t>System Test</w:t>
      </w:r>
      <w:r w:rsidRPr="00E44A14">
        <w:rPr>
          <w:b/>
          <w:bCs/>
          <w:sz w:val="26"/>
          <w:szCs w:val="26"/>
        </w:rPr>
        <w:t>:</w:t>
      </w:r>
      <w:r w:rsidRPr="00E44A14">
        <w:rPr>
          <w:sz w:val="26"/>
          <w:szCs w:val="26"/>
        </w:rPr>
        <w:t xml:space="preserve"> Kiểm thử toàn bộ hệ thống sau khi tích hợp để đảm bảo thiết kế và hệ thống thỏa mãn các yêu cầu đặt ra. Ví dụ: kiểm thử toàn bộ quá trình từ đăng ký, đăng nhập, truy cập khóa học, làm bài kiểm tra, và nhận kết quả.</w:t>
      </w:r>
    </w:p>
    <w:p w14:paraId="72BE8C90" w14:textId="77777777" w:rsidR="0078444D" w:rsidRPr="00E44A14" w:rsidRDefault="0078444D" w:rsidP="00E44A14">
      <w:pPr>
        <w:pStyle w:val="NormalWeb"/>
        <w:numPr>
          <w:ilvl w:val="0"/>
          <w:numId w:val="97"/>
        </w:numPr>
        <w:spacing w:before="0" w:beforeAutospacing="0" w:after="0" w:afterAutospacing="0" w:line="360" w:lineRule="auto"/>
        <w:jc w:val="both"/>
        <w:rPr>
          <w:sz w:val="26"/>
          <w:szCs w:val="26"/>
        </w:rPr>
      </w:pPr>
      <w:r w:rsidRPr="00E44A14">
        <w:rPr>
          <w:rStyle w:val="Strong"/>
          <w:rFonts w:eastAsiaTheme="majorEastAsia"/>
          <w:b w:val="0"/>
          <w:bCs w:val="0"/>
          <w:sz w:val="26"/>
          <w:szCs w:val="26"/>
        </w:rPr>
        <w:t>Usability Test</w:t>
      </w:r>
      <w:r w:rsidRPr="00E44A14">
        <w:rPr>
          <w:b/>
          <w:bCs/>
          <w:sz w:val="26"/>
          <w:szCs w:val="26"/>
        </w:rPr>
        <w:t>:</w:t>
      </w:r>
      <w:r w:rsidRPr="00E44A14">
        <w:rPr>
          <w:sz w:val="26"/>
          <w:szCs w:val="26"/>
        </w:rPr>
        <w:t xml:space="preserve"> Xác minh ứng dụng có giao diện thân thiện, dễ sử dụng và có khả năng ứng dụng cao. Ví dụ: kiểm thử giao diện người dùng để đảm bảo học viên có thể dễ dàng tìm thấy các khóa học, làm bài tập và truy cập các tài liệu học tập.</w:t>
      </w:r>
    </w:p>
    <w:p w14:paraId="7753C473" w14:textId="77777777" w:rsidR="0078444D" w:rsidRPr="009826CC" w:rsidRDefault="0078444D" w:rsidP="0078444D">
      <w:pPr>
        <w:pStyle w:val="ListParagraph"/>
        <w:rPr>
          <w:rFonts w:cs="Times New Roman"/>
          <w:szCs w:val="26"/>
        </w:rPr>
      </w:pPr>
    </w:p>
    <w:p w14:paraId="257BC9DE" w14:textId="77777777" w:rsidR="00252775" w:rsidRPr="00E0488A" w:rsidRDefault="00252775" w:rsidP="00866B6E">
      <w:pPr>
        <w:pStyle w:val="Heading4"/>
        <w:numPr>
          <w:ilvl w:val="2"/>
          <w:numId w:val="15"/>
        </w:numPr>
        <w:ind w:left="357" w:hanging="357"/>
        <w:rPr>
          <w:rFonts w:cs="Times New Roman"/>
          <w:i w:val="0"/>
          <w:iCs w:val="0"/>
          <w:szCs w:val="26"/>
          <w:lang w:val="en-US"/>
        </w:rPr>
      </w:pPr>
      <w:bookmarkStart w:id="416" w:name="_Toc139289744"/>
      <w:r w:rsidRPr="00E0488A">
        <w:rPr>
          <w:rFonts w:cs="Times New Roman"/>
          <w:i w:val="0"/>
          <w:iCs w:val="0"/>
          <w:szCs w:val="26"/>
          <w:lang w:val="en-US"/>
        </w:rPr>
        <w:t>Mục tiêu kiểm thử</w:t>
      </w:r>
      <w:bookmarkEnd w:id="416"/>
    </w:p>
    <w:p w14:paraId="1419AE5B" w14:textId="5679B9B7" w:rsidR="0078444D" w:rsidRPr="00675252" w:rsidRDefault="0078444D" w:rsidP="00675252">
      <w:pPr>
        <w:pStyle w:val="onvn"/>
        <w:ind w:firstLine="0"/>
        <w:rPr>
          <w:szCs w:val="26"/>
          <w:lang w:val="vi-VN"/>
        </w:rPr>
      </w:pPr>
      <w:r w:rsidRPr="0078444D">
        <w:rPr>
          <w:szCs w:val="26"/>
        </w:rPr>
        <w:t>Đảm bảo các chức năng của ứng dụng (được xác định trong đặc tả dự án) hoạt động chính xác trong điều kiện thực tế. Điều này bao gồm:</w:t>
      </w:r>
    </w:p>
    <w:p w14:paraId="3842A436" w14:textId="77777777" w:rsidR="0078444D" w:rsidRPr="0078444D" w:rsidRDefault="0078444D" w:rsidP="00675252">
      <w:pPr>
        <w:pStyle w:val="onvn"/>
        <w:numPr>
          <w:ilvl w:val="2"/>
          <w:numId w:val="98"/>
        </w:numPr>
        <w:rPr>
          <w:szCs w:val="26"/>
        </w:rPr>
      </w:pPr>
      <w:r w:rsidRPr="0078444D">
        <w:rPr>
          <w:szCs w:val="26"/>
        </w:rPr>
        <w:t>Xác minh tính chính xác và toàn vẹn của nội dung học liệu.</w:t>
      </w:r>
    </w:p>
    <w:p w14:paraId="6FA28C92" w14:textId="77777777" w:rsidR="0078444D" w:rsidRPr="0078444D" w:rsidRDefault="0078444D" w:rsidP="00675252">
      <w:pPr>
        <w:pStyle w:val="onvn"/>
        <w:numPr>
          <w:ilvl w:val="2"/>
          <w:numId w:val="98"/>
        </w:numPr>
        <w:rPr>
          <w:szCs w:val="26"/>
        </w:rPr>
      </w:pPr>
      <w:r w:rsidRPr="0078444D">
        <w:rPr>
          <w:szCs w:val="26"/>
        </w:rPr>
        <w:t>Đảm bảo các tính năng chính hoạt động bình thường.</w:t>
      </w:r>
    </w:p>
    <w:p w14:paraId="49F7BEE4" w14:textId="77777777" w:rsidR="0078444D" w:rsidRPr="0078444D" w:rsidRDefault="0078444D" w:rsidP="00675252">
      <w:pPr>
        <w:pStyle w:val="onvn"/>
        <w:numPr>
          <w:ilvl w:val="2"/>
          <w:numId w:val="98"/>
        </w:numPr>
        <w:rPr>
          <w:szCs w:val="26"/>
        </w:rPr>
      </w:pPr>
      <w:r w:rsidRPr="0078444D">
        <w:rPr>
          <w:szCs w:val="26"/>
        </w:rPr>
        <w:t>Đánh giá trải nghiệm người dùng và tính khả dụng.</w:t>
      </w:r>
    </w:p>
    <w:p w14:paraId="4063026D" w14:textId="77777777" w:rsidR="0078444D" w:rsidRPr="0078444D" w:rsidRDefault="0078444D" w:rsidP="00675252">
      <w:pPr>
        <w:pStyle w:val="onvn"/>
        <w:numPr>
          <w:ilvl w:val="2"/>
          <w:numId w:val="98"/>
        </w:numPr>
        <w:rPr>
          <w:szCs w:val="26"/>
        </w:rPr>
      </w:pPr>
      <w:r w:rsidRPr="0078444D">
        <w:rPr>
          <w:szCs w:val="26"/>
        </w:rPr>
        <w:t>Kiểm tra hiệu suất của hệ thống dưới tải cao.</w:t>
      </w:r>
    </w:p>
    <w:p w14:paraId="18FC13C1" w14:textId="3160E205" w:rsidR="00252775" w:rsidRPr="009826CC" w:rsidRDefault="0078444D" w:rsidP="00675252">
      <w:pPr>
        <w:pStyle w:val="onvn"/>
        <w:numPr>
          <w:ilvl w:val="2"/>
          <w:numId w:val="98"/>
        </w:numPr>
        <w:rPr>
          <w:szCs w:val="26"/>
        </w:rPr>
      </w:pPr>
      <w:r w:rsidRPr="0078444D">
        <w:rPr>
          <w:szCs w:val="26"/>
        </w:rPr>
        <w:t>Đảm bảo an toàn và bảo mật thông tin người dùng.</w:t>
      </w:r>
    </w:p>
    <w:p w14:paraId="198E9F3E" w14:textId="77777777" w:rsidR="00252775" w:rsidRPr="00675252" w:rsidRDefault="00252775" w:rsidP="00866B6E">
      <w:pPr>
        <w:pStyle w:val="Heading4"/>
        <w:numPr>
          <w:ilvl w:val="2"/>
          <w:numId w:val="15"/>
        </w:numPr>
        <w:ind w:left="357" w:hanging="357"/>
        <w:rPr>
          <w:rFonts w:cs="Times New Roman"/>
          <w:i w:val="0"/>
          <w:iCs w:val="0"/>
          <w:szCs w:val="26"/>
          <w:lang w:val="en-US"/>
        </w:rPr>
      </w:pPr>
      <w:bookmarkStart w:id="417" w:name="_Toc139289745"/>
      <w:r w:rsidRPr="00675252">
        <w:rPr>
          <w:rFonts w:cs="Times New Roman"/>
          <w:i w:val="0"/>
          <w:iCs w:val="0"/>
          <w:szCs w:val="26"/>
          <w:lang w:val="en-US"/>
        </w:rPr>
        <w:t>Tiêu chí kiểm thử</w:t>
      </w:r>
      <w:bookmarkEnd w:id="417"/>
    </w:p>
    <w:p w14:paraId="3086EA57" w14:textId="7FEB7BA3" w:rsidR="0078444D" w:rsidRPr="0078444D" w:rsidRDefault="0078444D" w:rsidP="0078444D">
      <w:pPr>
        <w:pStyle w:val="ListParagraph"/>
        <w:ind w:left="360"/>
        <w:rPr>
          <w:rFonts w:eastAsia="Times New Roman" w:cs="Times New Roman"/>
          <w:szCs w:val="26"/>
        </w:rPr>
      </w:pPr>
      <w:bookmarkStart w:id="418" w:name="_Toc139289746"/>
      <w:bookmarkStart w:id="419" w:name="_Toc154327285"/>
      <w:bookmarkStart w:id="420" w:name="_Toc154412205"/>
      <w:bookmarkStart w:id="421" w:name="_Toc154412251"/>
      <w:r w:rsidRPr="00DA7232">
        <w:rPr>
          <w:rFonts w:eastAsia="Times New Roman" w:cs="Times New Roman"/>
          <w:szCs w:val="26"/>
        </w:rPr>
        <w:t>Tiêu chí đình chỉ:</w:t>
      </w:r>
      <w:r w:rsidRPr="0078444D">
        <w:rPr>
          <w:rFonts w:eastAsia="Times New Roman" w:cs="Times New Roman"/>
          <w:szCs w:val="26"/>
        </w:rPr>
        <w:t xml:space="preserve"> Nếu có ít nhất 40% số test case bị lỗi, tạm dừng việc kiểm thử cho đến khi tất cả các lỗi hiện tại được khắc phục.</w:t>
      </w:r>
    </w:p>
    <w:p w14:paraId="42D8EA8A" w14:textId="526B9290" w:rsidR="0078444D" w:rsidRPr="00DA7232" w:rsidRDefault="0078444D" w:rsidP="0078444D">
      <w:pPr>
        <w:pStyle w:val="ListParagraph"/>
        <w:ind w:left="360"/>
        <w:rPr>
          <w:rFonts w:eastAsia="Times New Roman" w:cs="Times New Roman"/>
          <w:szCs w:val="26"/>
        </w:rPr>
      </w:pPr>
      <w:r w:rsidRPr="00DA7232">
        <w:rPr>
          <w:rFonts w:eastAsia="Times New Roman" w:cs="Times New Roman"/>
          <w:szCs w:val="26"/>
        </w:rPr>
        <w:t>Tiêu chí kết thúc:</w:t>
      </w:r>
    </w:p>
    <w:p w14:paraId="16AA8F4B" w14:textId="77777777" w:rsidR="0078444D" w:rsidRPr="0078444D" w:rsidRDefault="0078444D" w:rsidP="00DA7232">
      <w:pPr>
        <w:pStyle w:val="ListParagraph"/>
        <w:numPr>
          <w:ilvl w:val="0"/>
          <w:numId w:val="99"/>
        </w:numPr>
        <w:rPr>
          <w:rFonts w:eastAsia="Times New Roman" w:cs="Times New Roman"/>
          <w:szCs w:val="26"/>
        </w:rPr>
      </w:pPr>
      <w:r w:rsidRPr="0078444D">
        <w:rPr>
          <w:rFonts w:eastAsia="Times New Roman" w:cs="Times New Roman"/>
          <w:szCs w:val="26"/>
        </w:rPr>
        <w:t>Tỷ lệ chạy test case bắt buộc phải là 100% trừ khi có lý do rõ ràng.</w:t>
      </w:r>
    </w:p>
    <w:p w14:paraId="2847FDF3" w14:textId="77777777" w:rsidR="0078444D" w:rsidRDefault="0078444D" w:rsidP="00DA7232">
      <w:pPr>
        <w:pStyle w:val="ListParagraph"/>
        <w:numPr>
          <w:ilvl w:val="0"/>
          <w:numId w:val="99"/>
        </w:numPr>
        <w:rPr>
          <w:rFonts w:eastAsia="Times New Roman" w:cs="Times New Roman"/>
          <w:szCs w:val="26"/>
        </w:rPr>
      </w:pPr>
      <w:r w:rsidRPr="0078444D">
        <w:rPr>
          <w:rFonts w:eastAsia="Times New Roman" w:cs="Times New Roman"/>
          <w:szCs w:val="26"/>
        </w:rPr>
        <w:t>Tỷ lệ vượt qua các test case là 80%, việc đạt tỷ lệ này là bắt buộc.</w:t>
      </w:r>
    </w:p>
    <w:p w14:paraId="145AF480" w14:textId="77777777" w:rsidR="0078444D" w:rsidRPr="0078444D" w:rsidRDefault="0078444D" w:rsidP="0078444D">
      <w:pPr>
        <w:pStyle w:val="ListParagraph"/>
        <w:rPr>
          <w:rFonts w:eastAsia="Times New Roman" w:cs="Times New Roman"/>
          <w:szCs w:val="26"/>
        </w:rPr>
      </w:pPr>
    </w:p>
    <w:p w14:paraId="6636CFCE" w14:textId="77777777" w:rsidR="00252775" w:rsidRPr="009826CC" w:rsidRDefault="00252775" w:rsidP="00866B6E">
      <w:pPr>
        <w:pStyle w:val="Heading3"/>
        <w:numPr>
          <w:ilvl w:val="1"/>
          <w:numId w:val="15"/>
        </w:numPr>
        <w:ind w:left="357" w:hanging="357"/>
        <w:rPr>
          <w:rFonts w:cs="Times New Roman"/>
          <w:szCs w:val="26"/>
          <w:lang w:val="en-US"/>
        </w:rPr>
      </w:pPr>
      <w:bookmarkStart w:id="422" w:name="_Toc184671848"/>
      <w:r w:rsidRPr="009826CC">
        <w:rPr>
          <w:rFonts w:cs="Times New Roman"/>
          <w:szCs w:val="26"/>
          <w:lang w:val="en-US"/>
        </w:rPr>
        <w:t>Quy trình kiểm thử</w:t>
      </w:r>
      <w:bookmarkEnd w:id="418"/>
      <w:bookmarkEnd w:id="419"/>
      <w:bookmarkEnd w:id="420"/>
      <w:bookmarkEnd w:id="421"/>
      <w:bookmarkEnd w:id="422"/>
    </w:p>
    <w:p w14:paraId="014B7611" w14:textId="77777777" w:rsidR="0078444D" w:rsidRPr="00D31E5D" w:rsidRDefault="0078444D" w:rsidP="0078444D">
      <w:pPr>
        <w:pStyle w:val="NormalWeb"/>
        <w:rPr>
          <w:sz w:val="26"/>
          <w:szCs w:val="26"/>
        </w:rPr>
      </w:pPr>
      <w:r w:rsidRPr="00D31E5D">
        <w:rPr>
          <w:sz w:val="26"/>
          <w:szCs w:val="26"/>
        </w:rPr>
        <w:t>Quy trình kiểm thử gồm 6 bước như sau:</w:t>
      </w:r>
    </w:p>
    <w:p w14:paraId="46FD22AC" w14:textId="74AE1BAD"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 xml:space="preserve">Bước </w:t>
      </w:r>
      <w:r w:rsidR="0078444D" w:rsidRPr="00DA7232">
        <w:rPr>
          <w:rFonts w:ascii="Times New Roman" w:hAnsi="Times New Roman" w:cs="Times New Roman"/>
          <w:i/>
          <w:iCs/>
          <w:sz w:val="26"/>
          <w:szCs w:val="26"/>
        </w:rPr>
        <w:t>1</w:t>
      </w:r>
      <w:r w:rsidRPr="00DA7232">
        <w:rPr>
          <w:rFonts w:ascii="Times New Roman" w:hAnsi="Times New Roman" w:cs="Times New Roman"/>
          <w:i/>
          <w:iCs/>
          <w:sz w:val="26"/>
          <w:szCs w:val="26"/>
          <w:lang w:val="vi-VN"/>
        </w:rPr>
        <w:t>:</w:t>
      </w:r>
      <w:r w:rsidR="0078444D" w:rsidRPr="00DA7232">
        <w:rPr>
          <w:rFonts w:ascii="Times New Roman" w:hAnsi="Times New Roman" w:cs="Times New Roman"/>
          <w:i/>
          <w:iCs/>
          <w:sz w:val="26"/>
          <w:szCs w:val="26"/>
        </w:rPr>
        <w:t xml:space="preserve"> Requirement Analysis (Phân tích Yêu cầu)</w:t>
      </w:r>
    </w:p>
    <w:p w14:paraId="7827F8AC" w14:textId="77777777" w:rsidR="0078444D" w:rsidRPr="0078444D" w:rsidRDefault="0078444D" w:rsidP="00DA7232">
      <w:pPr>
        <w:pStyle w:val="ListParagraph"/>
        <w:numPr>
          <w:ilvl w:val="0"/>
          <w:numId w:val="100"/>
        </w:numPr>
        <w:rPr>
          <w:rFonts w:cs="Times New Roman"/>
          <w:szCs w:val="26"/>
        </w:rPr>
      </w:pPr>
      <w:r w:rsidRPr="0078444D">
        <w:rPr>
          <w:rFonts w:cs="Times New Roman"/>
          <w:szCs w:val="26"/>
        </w:rPr>
        <w:t>Nghiên cứu và phân tích yêu cầu dự án để hiểu rõ các chức năng và tính năng cần kiểm thử.</w:t>
      </w:r>
    </w:p>
    <w:p w14:paraId="307BE222" w14:textId="534483D5"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Bước 2:</w:t>
      </w:r>
      <w:r w:rsidRPr="00DA7232">
        <w:rPr>
          <w:rFonts w:ascii="Times New Roman" w:hAnsi="Times New Roman" w:cs="Times New Roman"/>
          <w:i/>
          <w:iCs/>
          <w:sz w:val="26"/>
          <w:szCs w:val="26"/>
        </w:rPr>
        <w:t xml:space="preserve"> </w:t>
      </w:r>
      <w:r w:rsidR="0078444D" w:rsidRPr="00DA7232">
        <w:rPr>
          <w:rFonts w:ascii="Times New Roman" w:hAnsi="Times New Roman" w:cs="Times New Roman"/>
          <w:i/>
          <w:iCs/>
          <w:sz w:val="26"/>
          <w:szCs w:val="26"/>
        </w:rPr>
        <w:t>Test Planning (Lập Kế hoạch Kiểm thử)</w:t>
      </w:r>
    </w:p>
    <w:p w14:paraId="1B9F11BD" w14:textId="77777777" w:rsidR="0078444D" w:rsidRPr="0078444D" w:rsidRDefault="0078444D" w:rsidP="00DA7232">
      <w:pPr>
        <w:pStyle w:val="ListParagraph"/>
        <w:numPr>
          <w:ilvl w:val="0"/>
          <w:numId w:val="101"/>
        </w:numPr>
        <w:rPr>
          <w:rFonts w:cs="Times New Roman"/>
          <w:szCs w:val="26"/>
        </w:rPr>
      </w:pPr>
      <w:r w:rsidRPr="0078444D">
        <w:rPr>
          <w:rFonts w:cs="Times New Roman"/>
          <w:szCs w:val="26"/>
        </w:rPr>
        <w:t>Xác định phạm vi kiểm thử của dự án.</w:t>
      </w:r>
    </w:p>
    <w:p w14:paraId="40783BE7" w14:textId="77777777" w:rsidR="0078444D" w:rsidRPr="0078444D" w:rsidRDefault="0078444D" w:rsidP="00DA7232">
      <w:pPr>
        <w:pStyle w:val="ListParagraph"/>
        <w:numPr>
          <w:ilvl w:val="0"/>
          <w:numId w:val="101"/>
        </w:numPr>
        <w:rPr>
          <w:rFonts w:cs="Times New Roman"/>
          <w:szCs w:val="26"/>
        </w:rPr>
      </w:pPr>
      <w:r w:rsidRPr="0078444D">
        <w:rPr>
          <w:rFonts w:cs="Times New Roman"/>
          <w:szCs w:val="26"/>
        </w:rPr>
        <w:t>Xác định phương pháp tiếp cận kiểm thử.</w:t>
      </w:r>
    </w:p>
    <w:p w14:paraId="5F9EE841" w14:textId="77777777" w:rsidR="0078444D" w:rsidRPr="0078444D" w:rsidRDefault="0078444D" w:rsidP="00DA7232">
      <w:pPr>
        <w:pStyle w:val="ListParagraph"/>
        <w:numPr>
          <w:ilvl w:val="0"/>
          <w:numId w:val="101"/>
        </w:numPr>
        <w:rPr>
          <w:rFonts w:cs="Times New Roman"/>
          <w:szCs w:val="26"/>
        </w:rPr>
      </w:pPr>
      <w:r w:rsidRPr="0078444D">
        <w:rPr>
          <w:rFonts w:cs="Times New Roman"/>
          <w:szCs w:val="26"/>
        </w:rPr>
        <w:t>Xác định nguồn lực cần thiết (nhân sự, công cụ, thiết bị).</w:t>
      </w:r>
    </w:p>
    <w:p w14:paraId="6E40EF8F" w14:textId="77777777" w:rsidR="0078444D" w:rsidRPr="0078444D" w:rsidRDefault="0078444D" w:rsidP="00DA7232">
      <w:pPr>
        <w:pStyle w:val="ListParagraph"/>
        <w:numPr>
          <w:ilvl w:val="0"/>
          <w:numId w:val="102"/>
        </w:numPr>
        <w:rPr>
          <w:rFonts w:cs="Times New Roman"/>
          <w:szCs w:val="26"/>
        </w:rPr>
      </w:pPr>
      <w:r w:rsidRPr="0078444D">
        <w:rPr>
          <w:rFonts w:cs="Times New Roman"/>
          <w:szCs w:val="26"/>
        </w:rPr>
        <w:lastRenderedPageBreak/>
        <w:t>Lên kế hoạch thiết kế các công việc kiểm thử.</w:t>
      </w:r>
    </w:p>
    <w:p w14:paraId="4C333B02" w14:textId="4984A563"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Bước 3:</w:t>
      </w:r>
      <w:r w:rsidR="0078444D" w:rsidRPr="00DA7232">
        <w:rPr>
          <w:rFonts w:ascii="Times New Roman" w:hAnsi="Times New Roman" w:cs="Times New Roman"/>
          <w:i/>
          <w:iCs/>
          <w:sz w:val="26"/>
          <w:szCs w:val="26"/>
        </w:rPr>
        <w:t xml:space="preserve"> Test Case Development (Thiết kế Test Case)</w:t>
      </w:r>
    </w:p>
    <w:p w14:paraId="646B9184" w14:textId="77777777" w:rsidR="0078444D" w:rsidRPr="0078444D" w:rsidRDefault="0078444D" w:rsidP="00DA7232">
      <w:pPr>
        <w:pStyle w:val="ListParagraph"/>
        <w:numPr>
          <w:ilvl w:val="0"/>
          <w:numId w:val="103"/>
        </w:numPr>
        <w:rPr>
          <w:rFonts w:cs="Times New Roman"/>
          <w:szCs w:val="26"/>
        </w:rPr>
      </w:pPr>
      <w:r w:rsidRPr="0078444D">
        <w:rPr>
          <w:rFonts w:cs="Times New Roman"/>
          <w:szCs w:val="26"/>
        </w:rPr>
        <w:t>Xem xét tài liệu dự án.</w:t>
      </w:r>
    </w:p>
    <w:p w14:paraId="0DBA7456" w14:textId="77777777" w:rsidR="0078444D" w:rsidRPr="0078444D" w:rsidRDefault="0078444D" w:rsidP="00DA7232">
      <w:pPr>
        <w:pStyle w:val="ListParagraph"/>
        <w:numPr>
          <w:ilvl w:val="0"/>
          <w:numId w:val="103"/>
        </w:numPr>
        <w:rPr>
          <w:rFonts w:cs="Times New Roman"/>
          <w:szCs w:val="26"/>
        </w:rPr>
      </w:pPr>
      <w:r w:rsidRPr="0078444D">
        <w:rPr>
          <w:rFonts w:cs="Times New Roman"/>
          <w:szCs w:val="26"/>
        </w:rPr>
        <w:t>Viết các test case chi tiết cho từng chức năng.</w:t>
      </w:r>
    </w:p>
    <w:p w14:paraId="450DB2A0" w14:textId="77777777" w:rsidR="0078444D" w:rsidRPr="0078444D" w:rsidRDefault="0078444D" w:rsidP="00DA7232">
      <w:pPr>
        <w:pStyle w:val="ListParagraph"/>
        <w:numPr>
          <w:ilvl w:val="0"/>
          <w:numId w:val="103"/>
        </w:numPr>
        <w:rPr>
          <w:rFonts w:cs="Times New Roman"/>
          <w:szCs w:val="26"/>
        </w:rPr>
      </w:pPr>
      <w:r w:rsidRPr="0078444D">
        <w:rPr>
          <w:rFonts w:cs="Times New Roman"/>
          <w:szCs w:val="26"/>
        </w:rPr>
        <w:t>Chuẩn bị dữ liệu kiểm thử cần thiết.</w:t>
      </w:r>
    </w:p>
    <w:p w14:paraId="398A847C" w14:textId="77777777" w:rsidR="0078444D" w:rsidRPr="0078444D" w:rsidRDefault="0078444D" w:rsidP="00DA7232">
      <w:pPr>
        <w:pStyle w:val="ListParagraph"/>
        <w:numPr>
          <w:ilvl w:val="0"/>
          <w:numId w:val="103"/>
        </w:numPr>
        <w:rPr>
          <w:rFonts w:cs="Times New Roman"/>
          <w:szCs w:val="26"/>
        </w:rPr>
      </w:pPr>
      <w:r w:rsidRPr="0078444D">
        <w:rPr>
          <w:rFonts w:cs="Times New Roman"/>
          <w:szCs w:val="26"/>
        </w:rPr>
        <w:t>Kiểm tra và đánh giá test case.</w:t>
      </w:r>
    </w:p>
    <w:p w14:paraId="12095327" w14:textId="59219A4E"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Bước 4:</w:t>
      </w:r>
      <w:r w:rsidR="0078444D" w:rsidRPr="00DA7232">
        <w:rPr>
          <w:rFonts w:ascii="Times New Roman" w:hAnsi="Times New Roman" w:cs="Times New Roman"/>
          <w:i/>
          <w:iCs/>
          <w:sz w:val="26"/>
          <w:szCs w:val="26"/>
        </w:rPr>
        <w:t xml:space="preserve"> Test Environment Setup (Thiết lập Môi trường Kiểm thử)</w:t>
      </w:r>
    </w:p>
    <w:p w14:paraId="0AC7CB4C" w14:textId="77777777" w:rsidR="0078444D" w:rsidRPr="0078444D" w:rsidRDefault="0078444D" w:rsidP="00DA7232">
      <w:pPr>
        <w:pStyle w:val="ListParagraph"/>
        <w:numPr>
          <w:ilvl w:val="0"/>
          <w:numId w:val="104"/>
        </w:numPr>
        <w:rPr>
          <w:rFonts w:cs="Times New Roman"/>
          <w:szCs w:val="26"/>
        </w:rPr>
      </w:pPr>
      <w:r w:rsidRPr="0078444D">
        <w:rPr>
          <w:rFonts w:cs="Times New Roman"/>
          <w:szCs w:val="26"/>
        </w:rPr>
        <w:t>Thiết lập và kiểm tra môi trường kiểm thử (hệ thống, cơ sở dữ liệu, thiết bị).</w:t>
      </w:r>
    </w:p>
    <w:p w14:paraId="2DCEEB11" w14:textId="674D1B67"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Bước 5:</w:t>
      </w:r>
      <w:r w:rsidR="0078444D" w:rsidRPr="00DA7232">
        <w:rPr>
          <w:rFonts w:ascii="Times New Roman" w:hAnsi="Times New Roman" w:cs="Times New Roman"/>
          <w:i/>
          <w:iCs/>
          <w:sz w:val="26"/>
          <w:szCs w:val="26"/>
        </w:rPr>
        <w:t xml:space="preserve"> Test Execution (Tiến hành Kiểm thử)</w:t>
      </w:r>
    </w:p>
    <w:p w14:paraId="761CB773" w14:textId="77777777" w:rsidR="0078444D" w:rsidRPr="00DA7232" w:rsidRDefault="0078444D" w:rsidP="00DA7232">
      <w:pPr>
        <w:pStyle w:val="ListParagraph"/>
        <w:numPr>
          <w:ilvl w:val="0"/>
          <w:numId w:val="104"/>
        </w:numPr>
        <w:rPr>
          <w:rFonts w:cs="Times New Roman"/>
          <w:szCs w:val="26"/>
        </w:rPr>
      </w:pPr>
      <w:r w:rsidRPr="00DA7232">
        <w:rPr>
          <w:rFonts w:cs="Times New Roman"/>
          <w:szCs w:val="26"/>
        </w:rPr>
        <w:t>Thực hiện kiểm thử phần mềm theo các test case đã thiết kế.</w:t>
      </w:r>
    </w:p>
    <w:p w14:paraId="46B6B388" w14:textId="77777777" w:rsidR="0078444D" w:rsidRPr="00DA7232" w:rsidRDefault="0078444D" w:rsidP="00DA7232">
      <w:pPr>
        <w:pStyle w:val="ListParagraph"/>
        <w:numPr>
          <w:ilvl w:val="0"/>
          <w:numId w:val="104"/>
        </w:numPr>
        <w:rPr>
          <w:rFonts w:cs="Times New Roman"/>
          <w:szCs w:val="26"/>
        </w:rPr>
      </w:pPr>
      <w:r w:rsidRPr="00DA7232">
        <w:rPr>
          <w:rFonts w:cs="Times New Roman"/>
          <w:szCs w:val="26"/>
        </w:rPr>
        <w:t>So sánh kết quả thực tế với kết quả mong đợi, báo cáo các lỗi xảy ra lên công cụ quản lý lỗi.</w:t>
      </w:r>
    </w:p>
    <w:p w14:paraId="6A1252E1" w14:textId="77777777" w:rsidR="0078444D" w:rsidRPr="00DA7232" w:rsidRDefault="0078444D" w:rsidP="00DA7232">
      <w:pPr>
        <w:pStyle w:val="ListParagraph"/>
        <w:numPr>
          <w:ilvl w:val="0"/>
          <w:numId w:val="104"/>
        </w:numPr>
        <w:rPr>
          <w:rFonts w:cs="Times New Roman"/>
          <w:szCs w:val="26"/>
        </w:rPr>
      </w:pPr>
      <w:r w:rsidRPr="00DA7232">
        <w:rPr>
          <w:rFonts w:cs="Times New Roman"/>
          <w:szCs w:val="26"/>
        </w:rPr>
        <w:t>Thực hiện re-test để xác định các lỗi đã được sửa và regression test khi có sự thay đổi liên quan.</w:t>
      </w:r>
    </w:p>
    <w:p w14:paraId="5C025FD9" w14:textId="77777777" w:rsidR="0078444D" w:rsidRPr="00DA7232" w:rsidRDefault="0078444D" w:rsidP="00DA7232">
      <w:pPr>
        <w:pStyle w:val="ListParagraph"/>
        <w:numPr>
          <w:ilvl w:val="0"/>
          <w:numId w:val="104"/>
        </w:numPr>
        <w:rPr>
          <w:rFonts w:cs="Times New Roman"/>
          <w:szCs w:val="26"/>
        </w:rPr>
      </w:pPr>
      <w:r w:rsidRPr="00DA7232">
        <w:rPr>
          <w:rFonts w:cs="Times New Roman"/>
          <w:szCs w:val="26"/>
        </w:rPr>
        <w:t>Đo và phân tích tiến độ kiểm thử.</w:t>
      </w:r>
    </w:p>
    <w:p w14:paraId="6223E710" w14:textId="77777777" w:rsidR="0078444D" w:rsidRPr="00DA7232" w:rsidRDefault="0078444D" w:rsidP="00DA7232">
      <w:pPr>
        <w:pStyle w:val="ListParagraph"/>
        <w:numPr>
          <w:ilvl w:val="0"/>
          <w:numId w:val="104"/>
        </w:numPr>
        <w:rPr>
          <w:rFonts w:cs="Times New Roman"/>
          <w:szCs w:val="26"/>
        </w:rPr>
      </w:pPr>
      <w:r w:rsidRPr="00DA7232">
        <w:rPr>
          <w:rFonts w:cs="Times New Roman"/>
          <w:szCs w:val="26"/>
        </w:rPr>
        <w:t>Điều chỉnh, sửa chữa tài liệu tiến độ dự án theo tình hình thực tế.</w:t>
      </w:r>
    </w:p>
    <w:p w14:paraId="16644BD9" w14:textId="66BED8C1" w:rsidR="0078444D" w:rsidRPr="00DA7232" w:rsidRDefault="00DA7232" w:rsidP="0078444D">
      <w:pPr>
        <w:rPr>
          <w:rFonts w:ascii="Times New Roman" w:hAnsi="Times New Roman" w:cs="Times New Roman"/>
          <w:i/>
          <w:iCs/>
          <w:sz w:val="26"/>
          <w:szCs w:val="26"/>
        </w:rPr>
      </w:pPr>
      <w:r w:rsidRPr="00DA7232">
        <w:rPr>
          <w:rFonts w:ascii="Times New Roman" w:hAnsi="Times New Roman" w:cs="Times New Roman"/>
          <w:i/>
          <w:iCs/>
          <w:sz w:val="26"/>
          <w:szCs w:val="26"/>
          <w:lang w:val="vi-VN"/>
        </w:rPr>
        <w:t>Bước 6:</w:t>
      </w:r>
      <w:r w:rsidR="0078444D" w:rsidRPr="00DA7232">
        <w:rPr>
          <w:rFonts w:ascii="Times New Roman" w:hAnsi="Times New Roman" w:cs="Times New Roman"/>
          <w:i/>
          <w:iCs/>
          <w:sz w:val="26"/>
          <w:szCs w:val="26"/>
        </w:rPr>
        <w:t xml:space="preserve"> Test Cycle Closure (Đóng Chu trình Kiểm thử)</w:t>
      </w:r>
    </w:p>
    <w:p w14:paraId="20BE810D" w14:textId="77777777" w:rsidR="0078444D" w:rsidRPr="00DA7232" w:rsidRDefault="0078444D" w:rsidP="00DA7232">
      <w:pPr>
        <w:pStyle w:val="ListParagraph"/>
        <w:numPr>
          <w:ilvl w:val="0"/>
          <w:numId w:val="105"/>
        </w:numPr>
        <w:rPr>
          <w:rFonts w:cs="Times New Roman"/>
          <w:szCs w:val="26"/>
        </w:rPr>
      </w:pPr>
      <w:r w:rsidRPr="00DA7232">
        <w:rPr>
          <w:rFonts w:cs="Times New Roman"/>
          <w:szCs w:val="26"/>
        </w:rPr>
        <w:t>Tổng kết và báo cáo kết quả thực thi test case.</w:t>
      </w:r>
    </w:p>
    <w:p w14:paraId="4769928F" w14:textId="77777777" w:rsidR="0078444D" w:rsidRPr="00DA7232" w:rsidRDefault="0078444D" w:rsidP="00DA7232">
      <w:pPr>
        <w:pStyle w:val="ListParagraph"/>
        <w:numPr>
          <w:ilvl w:val="0"/>
          <w:numId w:val="105"/>
        </w:numPr>
        <w:rPr>
          <w:rFonts w:cs="Times New Roman"/>
          <w:szCs w:val="26"/>
        </w:rPr>
      </w:pPr>
      <w:r w:rsidRPr="00DA7232">
        <w:rPr>
          <w:rFonts w:cs="Times New Roman"/>
          <w:szCs w:val="26"/>
        </w:rPr>
        <w:t>Đánh giá các tiêu chí hoàn thành như phạm vi kiểm tra, chất lượng kiểm thử, hiệu suất, và bảo mật.</w:t>
      </w:r>
    </w:p>
    <w:p w14:paraId="1BEA41A0" w14:textId="77777777" w:rsidR="00A8640A" w:rsidRPr="00DA7232" w:rsidRDefault="0078444D" w:rsidP="00DA7232">
      <w:pPr>
        <w:pStyle w:val="ListParagraph"/>
        <w:numPr>
          <w:ilvl w:val="0"/>
          <w:numId w:val="105"/>
        </w:numPr>
        <w:rPr>
          <w:rFonts w:cs="Times New Roman"/>
          <w:szCs w:val="26"/>
        </w:rPr>
      </w:pPr>
      <w:r w:rsidRPr="00DA7232">
        <w:rPr>
          <w:rFonts w:cs="Times New Roman"/>
          <w:szCs w:val="26"/>
        </w:rPr>
        <w:t>Thảo luận và rút ra bài học kinh nghiệm để cải thiện quy trình kiểm thử trong tương lai.</w:t>
      </w:r>
    </w:p>
    <w:p w14:paraId="7E37A597" w14:textId="366BAF89" w:rsidR="00A8640A" w:rsidRDefault="00A8640A" w:rsidP="0066372E">
      <w:pPr>
        <w:pStyle w:val="Heading3"/>
        <w:numPr>
          <w:ilvl w:val="1"/>
          <w:numId w:val="15"/>
        </w:numPr>
        <w:ind w:left="567" w:hanging="567"/>
        <w:rPr>
          <w:rFonts w:cs="Times New Roman"/>
          <w:szCs w:val="26"/>
          <w:lang w:val="en-US"/>
        </w:rPr>
      </w:pPr>
      <w:bookmarkStart w:id="423" w:name="_Toc184671849"/>
      <w:r>
        <w:rPr>
          <w:rFonts w:cs="Times New Roman"/>
          <w:szCs w:val="26"/>
          <w:lang w:val="en-US"/>
        </w:rPr>
        <w:t>Kế hoạch kiểm thử</w:t>
      </w:r>
      <w:bookmarkEnd w:id="423"/>
    </w:p>
    <w:p w14:paraId="2D005C0A" w14:textId="16000F77" w:rsidR="00AB2FDC" w:rsidRPr="00AB2FDC" w:rsidRDefault="00AB2FDC" w:rsidP="00AB2FDC">
      <w:pPr>
        <w:pStyle w:val="Caption"/>
        <w:rPr>
          <w:rFonts w:cs="Times New Roman"/>
          <w:sz w:val="26"/>
          <w:szCs w:val="26"/>
        </w:rPr>
      </w:pPr>
      <w:bookmarkStart w:id="424" w:name="_Toc184661894"/>
      <w:r>
        <w:t xml:space="preserve">Bảng </w:t>
      </w:r>
      <w:r>
        <w:fldChar w:fldCharType="begin"/>
      </w:r>
      <w:r>
        <w:instrText xml:space="preserve"> SEQ Bảng \* ARABIC </w:instrText>
      </w:r>
      <w:r>
        <w:fldChar w:fldCharType="separate"/>
      </w:r>
      <w:r>
        <w:rPr>
          <w:noProof/>
        </w:rPr>
        <w:t>33</w:t>
      </w:r>
      <w:r>
        <w:fldChar w:fldCharType="end"/>
      </w:r>
      <w:r w:rsidR="00D8468F">
        <w:t>.</w:t>
      </w:r>
      <w:r w:rsidRPr="00AB2FDC">
        <w:rPr>
          <w:rFonts w:cs="Times New Roman"/>
          <w:sz w:val="26"/>
          <w:szCs w:val="26"/>
        </w:rPr>
        <w:t xml:space="preserve"> </w:t>
      </w:r>
      <w:r w:rsidRPr="003A5BD4">
        <w:rPr>
          <w:rFonts w:cs="Times New Roman"/>
          <w:szCs w:val="22"/>
        </w:rPr>
        <w:t>Đặc tả Use case bình luận</w:t>
      </w:r>
      <w:bookmarkEnd w:id="424"/>
    </w:p>
    <w:tbl>
      <w:tblPr>
        <w:tblStyle w:val="TableGrid"/>
        <w:tblW w:w="0" w:type="auto"/>
        <w:jc w:val="center"/>
        <w:tblLook w:val="04A0" w:firstRow="1" w:lastRow="0" w:firstColumn="1" w:lastColumn="0" w:noHBand="0" w:noVBand="1"/>
      </w:tblPr>
      <w:tblGrid>
        <w:gridCol w:w="679"/>
        <w:gridCol w:w="3008"/>
        <w:gridCol w:w="1800"/>
        <w:gridCol w:w="1790"/>
        <w:gridCol w:w="1785"/>
      </w:tblGrid>
      <w:tr w:rsidR="002C6A26" w:rsidRPr="00AB2FDC" w14:paraId="644B02E9" w14:textId="77777777" w:rsidTr="000417B8">
        <w:trPr>
          <w:jc w:val="center"/>
        </w:trPr>
        <w:tc>
          <w:tcPr>
            <w:tcW w:w="572" w:type="dxa"/>
          </w:tcPr>
          <w:p w14:paraId="5E49E58F" w14:textId="08ADB008" w:rsidR="002C6A26" w:rsidRPr="00AB2FDC" w:rsidRDefault="002C6A26" w:rsidP="00001D2D">
            <w:pPr>
              <w:rPr>
                <w:sz w:val="26"/>
                <w:szCs w:val="26"/>
                <w:lang w:val="en-US"/>
              </w:rPr>
            </w:pPr>
            <w:r w:rsidRPr="00AB2FDC">
              <w:rPr>
                <w:sz w:val="26"/>
                <w:szCs w:val="26"/>
                <w:lang w:val="en-US"/>
              </w:rPr>
              <w:t>STT</w:t>
            </w:r>
          </w:p>
        </w:tc>
        <w:tc>
          <w:tcPr>
            <w:tcW w:w="3058" w:type="dxa"/>
          </w:tcPr>
          <w:p w14:paraId="53F87B43" w14:textId="6E357177" w:rsidR="002C6A26" w:rsidRPr="00AB2FDC" w:rsidRDefault="000417B8" w:rsidP="00001D2D">
            <w:pPr>
              <w:rPr>
                <w:sz w:val="26"/>
                <w:szCs w:val="26"/>
                <w:lang w:val="en-US"/>
              </w:rPr>
            </w:pPr>
            <w:r w:rsidRPr="00AB2FDC">
              <w:rPr>
                <w:sz w:val="26"/>
                <w:szCs w:val="26"/>
                <w:lang w:val="en-US"/>
              </w:rPr>
              <w:t xml:space="preserve">Mô tả test case </w:t>
            </w:r>
          </w:p>
        </w:tc>
        <w:tc>
          <w:tcPr>
            <w:tcW w:w="1810" w:type="dxa"/>
          </w:tcPr>
          <w:p w14:paraId="7E9DA1C9" w14:textId="643A3161" w:rsidR="002C6A26" w:rsidRPr="00AB2FDC" w:rsidRDefault="000417B8" w:rsidP="00001D2D">
            <w:pPr>
              <w:rPr>
                <w:sz w:val="26"/>
                <w:szCs w:val="26"/>
                <w:lang w:val="en-US"/>
              </w:rPr>
            </w:pPr>
            <w:r w:rsidRPr="00AB2FDC">
              <w:rPr>
                <w:sz w:val="26"/>
                <w:szCs w:val="26"/>
                <w:lang w:val="en-US"/>
              </w:rPr>
              <w:t>Ngày thực hiện</w:t>
            </w:r>
          </w:p>
        </w:tc>
        <w:tc>
          <w:tcPr>
            <w:tcW w:w="1811" w:type="dxa"/>
          </w:tcPr>
          <w:p w14:paraId="0054A42B" w14:textId="6A9B2610" w:rsidR="002C6A26" w:rsidRPr="00AB2FDC" w:rsidRDefault="000417B8" w:rsidP="00001D2D">
            <w:pPr>
              <w:rPr>
                <w:sz w:val="26"/>
                <w:szCs w:val="26"/>
                <w:lang w:val="en-US"/>
              </w:rPr>
            </w:pPr>
            <w:r w:rsidRPr="00AB2FDC">
              <w:rPr>
                <w:sz w:val="26"/>
                <w:szCs w:val="26"/>
                <w:lang w:val="en-US"/>
              </w:rPr>
              <w:t>Kết quả mong đợi</w:t>
            </w:r>
          </w:p>
        </w:tc>
        <w:tc>
          <w:tcPr>
            <w:tcW w:w="1811" w:type="dxa"/>
          </w:tcPr>
          <w:p w14:paraId="4A2ABABF" w14:textId="5D2C733E" w:rsidR="002C6A26" w:rsidRPr="00AB2FDC" w:rsidRDefault="000417B8" w:rsidP="00001D2D">
            <w:pPr>
              <w:rPr>
                <w:sz w:val="26"/>
                <w:szCs w:val="26"/>
                <w:lang w:val="en-US"/>
              </w:rPr>
            </w:pPr>
            <w:r w:rsidRPr="00AB2FDC">
              <w:rPr>
                <w:sz w:val="26"/>
                <w:szCs w:val="26"/>
                <w:lang w:val="en-US"/>
              </w:rPr>
              <w:t>Kết quả</w:t>
            </w:r>
          </w:p>
        </w:tc>
      </w:tr>
      <w:tr w:rsidR="002C6A26" w:rsidRPr="00AB2FDC" w14:paraId="6C1B1DCD" w14:textId="77777777" w:rsidTr="000417B8">
        <w:trPr>
          <w:jc w:val="center"/>
        </w:trPr>
        <w:tc>
          <w:tcPr>
            <w:tcW w:w="572" w:type="dxa"/>
          </w:tcPr>
          <w:p w14:paraId="2CBB7E7C" w14:textId="07F18517" w:rsidR="002C6A26" w:rsidRPr="00AB2FDC" w:rsidRDefault="000D6F21" w:rsidP="00001D2D">
            <w:pPr>
              <w:rPr>
                <w:sz w:val="26"/>
                <w:szCs w:val="26"/>
                <w:lang w:val="en-US"/>
              </w:rPr>
            </w:pPr>
            <w:r w:rsidRPr="00AB2FDC">
              <w:rPr>
                <w:sz w:val="26"/>
                <w:szCs w:val="26"/>
                <w:lang w:val="en-US"/>
              </w:rPr>
              <w:t>1</w:t>
            </w:r>
          </w:p>
        </w:tc>
        <w:tc>
          <w:tcPr>
            <w:tcW w:w="3058" w:type="dxa"/>
          </w:tcPr>
          <w:p w14:paraId="2FF02CB8" w14:textId="6A06F619" w:rsidR="002C6A26" w:rsidRPr="00AB2FDC" w:rsidRDefault="000417B8" w:rsidP="00001D2D">
            <w:pPr>
              <w:rPr>
                <w:sz w:val="26"/>
                <w:szCs w:val="26"/>
                <w:lang w:val="en-US"/>
              </w:rPr>
            </w:pPr>
            <w:r w:rsidRPr="00AB2FDC">
              <w:rPr>
                <w:sz w:val="26"/>
                <w:szCs w:val="26"/>
                <w:lang w:val="en-US"/>
              </w:rPr>
              <w:t>Kiểm tra chức năng đăng nhập</w:t>
            </w:r>
          </w:p>
        </w:tc>
        <w:tc>
          <w:tcPr>
            <w:tcW w:w="1810" w:type="dxa"/>
          </w:tcPr>
          <w:p w14:paraId="2BF0683C" w14:textId="1E6C2F0F" w:rsidR="002C6A26" w:rsidRPr="00AB2FDC" w:rsidRDefault="00E958E0" w:rsidP="00001D2D">
            <w:pPr>
              <w:rPr>
                <w:sz w:val="26"/>
                <w:szCs w:val="26"/>
                <w:lang w:val="en-US"/>
              </w:rPr>
            </w:pPr>
            <w:r w:rsidRPr="00AB2FDC">
              <w:rPr>
                <w:sz w:val="26"/>
                <w:szCs w:val="26"/>
                <w:lang w:val="en-US"/>
              </w:rPr>
              <w:t>21/11/2024</w:t>
            </w:r>
          </w:p>
        </w:tc>
        <w:tc>
          <w:tcPr>
            <w:tcW w:w="1811" w:type="dxa"/>
          </w:tcPr>
          <w:p w14:paraId="40DB9406" w14:textId="5D49B4D4" w:rsidR="002C6A26" w:rsidRPr="00AB2FDC" w:rsidRDefault="00C4197B" w:rsidP="00001D2D">
            <w:pPr>
              <w:rPr>
                <w:sz w:val="26"/>
                <w:szCs w:val="26"/>
                <w:lang w:val="en-US"/>
              </w:rPr>
            </w:pPr>
            <w:r w:rsidRPr="00AB2FDC">
              <w:rPr>
                <w:sz w:val="26"/>
                <w:szCs w:val="26"/>
                <w:lang w:val="en-US"/>
              </w:rPr>
              <w:t>Đ</w:t>
            </w:r>
            <w:r w:rsidR="00B725AA" w:rsidRPr="00AB2FDC">
              <w:rPr>
                <w:sz w:val="26"/>
                <w:szCs w:val="26"/>
                <w:lang w:val="en-US"/>
              </w:rPr>
              <w:t>ăng nhập thành công + lấy được data người dùng</w:t>
            </w:r>
          </w:p>
        </w:tc>
        <w:tc>
          <w:tcPr>
            <w:tcW w:w="1811" w:type="dxa"/>
          </w:tcPr>
          <w:p w14:paraId="42CA75EF" w14:textId="3C11C52B" w:rsidR="002C6A26" w:rsidRPr="00AB2FDC" w:rsidRDefault="00B725AA" w:rsidP="00001D2D">
            <w:pPr>
              <w:rPr>
                <w:sz w:val="26"/>
                <w:szCs w:val="26"/>
                <w:lang w:val="en-US"/>
              </w:rPr>
            </w:pPr>
            <w:r w:rsidRPr="00AB2FDC">
              <w:rPr>
                <w:sz w:val="26"/>
                <w:szCs w:val="26"/>
                <w:lang w:val="en-US"/>
              </w:rPr>
              <w:t>Pass</w:t>
            </w:r>
          </w:p>
        </w:tc>
      </w:tr>
      <w:tr w:rsidR="002C6A26" w:rsidRPr="00AB2FDC" w14:paraId="09E866A5" w14:textId="77777777" w:rsidTr="000417B8">
        <w:trPr>
          <w:jc w:val="center"/>
        </w:trPr>
        <w:tc>
          <w:tcPr>
            <w:tcW w:w="572" w:type="dxa"/>
          </w:tcPr>
          <w:p w14:paraId="6753225A" w14:textId="69060633" w:rsidR="002C6A26" w:rsidRPr="00AB2FDC" w:rsidRDefault="000D6F21" w:rsidP="00001D2D">
            <w:pPr>
              <w:rPr>
                <w:sz w:val="26"/>
                <w:szCs w:val="26"/>
                <w:lang w:val="en-US"/>
              </w:rPr>
            </w:pPr>
            <w:r w:rsidRPr="00AB2FDC">
              <w:rPr>
                <w:sz w:val="26"/>
                <w:szCs w:val="26"/>
                <w:lang w:val="en-US"/>
              </w:rPr>
              <w:t>2</w:t>
            </w:r>
          </w:p>
        </w:tc>
        <w:tc>
          <w:tcPr>
            <w:tcW w:w="3058" w:type="dxa"/>
          </w:tcPr>
          <w:p w14:paraId="7B59D1A6" w14:textId="22EC3B90" w:rsidR="002C6A26" w:rsidRPr="00AB2FDC" w:rsidRDefault="000417B8" w:rsidP="00001D2D">
            <w:pPr>
              <w:rPr>
                <w:sz w:val="26"/>
                <w:szCs w:val="26"/>
                <w:lang w:val="en-US"/>
              </w:rPr>
            </w:pPr>
            <w:r w:rsidRPr="00AB2FDC">
              <w:rPr>
                <w:sz w:val="26"/>
                <w:szCs w:val="26"/>
                <w:lang w:val="en-US"/>
              </w:rPr>
              <w:t>Kiểm tra chức năng đăng xuất</w:t>
            </w:r>
          </w:p>
        </w:tc>
        <w:tc>
          <w:tcPr>
            <w:tcW w:w="1810" w:type="dxa"/>
          </w:tcPr>
          <w:p w14:paraId="3FCCD048" w14:textId="7B421A5A" w:rsidR="002C6A26" w:rsidRPr="00AB2FDC" w:rsidRDefault="00E958E0" w:rsidP="00001D2D">
            <w:pPr>
              <w:rPr>
                <w:sz w:val="26"/>
                <w:szCs w:val="26"/>
              </w:rPr>
            </w:pPr>
            <w:r w:rsidRPr="00AB2FDC">
              <w:rPr>
                <w:sz w:val="26"/>
                <w:szCs w:val="26"/>
                <w:lang w:val="en-US"/>
              </w:rPr>
              <w:t>21/11/2024</w:t>
            </w:r>
          </w:p>
        </w:tc>
        <w:tc>
          <w:tcPr>
            <w:tcW w:w="1811" w:type="dxa"/>
          </w:tcPr>
          <w:p w14:paraId="2F5F211D" w14:textId="0A55EF4D" w:rsidR="002C6A26" w:rsidRPr="00AB2FDC" w:rsidRDefault="00B725AA" w:rsidP="00001D2D">
            <w:pPr>
              <w:rPr>
                <w:sz w:val="26"/>
                <w:szCs w:val="26"/>
                <w:lang w:val="en-US"/>
              </w:rPr>
            </w:pPr>
            <w:r w:rsidRPr="00AB2FDC">
              <w:rPr>
                <w:sz w:val="26"/>
                <w:szCs w:val="26"/>
                <w:lang w:val="en-US"/>
              </w:rPr>
              <w:t>Đăng ký thành công</w:t>
            </w:r>
          </w:p>
        </w:tc>
        <w:tc>
          <w:tcPr>
            <w:tcW w:w="1811" w:type="dxa"/>
          </w:tcPr>
          <w:p w14:paraId="6F862FE5" w14:textId="592C0F5B" w:rsidR="002C6A26" w:rsidRPr="00AB2FDC" w:rsidRDefault="00B725AA" w:rsidP="00001D2D">
            <w:pPr>
              <w:rPr>
                <w:sz w:val="26"/>
                <w:szCs w:val="26"/>
                <w:lang w:val="en-US"/>
              </w:rPr>
            </w:pPr>
            <w:r w:rsidRPr="00AB2FDC">
              <w:rPr>
                <w:sz w:val="26"/>
                <w:szCs w:val="26"/>
                <w:lang w:val="en-US"/>
              </w:rPr>
              <w:t>Pass</w:t>
            </w:r>
          </w:p>
        </w:tc>
      </w:tr>
      <w:tr w:rsidR="000417B8" w:rsidRPr="00AB2FDC" w14:paraId="3CAB178A" w14:textId="77777777" w:rsidTr="000417B8">
        <w:trPr>
          <w:jc w:val="center"/>
        </w:trPr>
        <w:tc>
          <w:tcPr>
            <w:tcW w:w="572" w:type="dxa"/>
          </w:tcPr>
          <w:p w14:paraId="33B6848F" w14:textId="2728B9C8" w:rsidR="000417B8" w:rsidRPr="00AB2FDC" w:rsidRDefault="000D6F21" w:rsidP="000417B8">
            <w:pPr>
              <w:rPr>
                <w:sz w:val="26"/>
                <w:szCs w:val="26"/>
                <w:lang w:val="en-US"/>
              </w:rPr>
            </w:pPr>
            <w:r w:rsidRPr="00AB2FDC">
              <w:rPr>
                <w:sz w:val="26"/>
                <w:szCs w:val="26"/>
                <w:lang w:val="en-US"/>
              </w:rPr>
              <w:t>3</w:t>
            </w:r>
          </w:p>
        </w:tc>
        <w:tc>
          <w:tcPr>
            <w:tcW w:w="3058" w:type="dxa"/>
          </w:tcPr>
          <w:p w14:paraId="7C0839C3" w14:textId="093BC10A" w:rsidR="000417B8" w:rsidRPr="00AB2FDC" w:rsidRDefault="000417B8" w:rsidP="000417B8">
            <w:pPr>
              <w:rPr>
                <w:sz w:val="26"/>
                <w:szCs w:val="26"/>
              </w:rPr>
            </w:pPr>
            <w:r w:rsidRPr="00AB2FDC">
              <w:rPr>
                <w:sz w:val="26"/>
                <w:szCs w:val="26"/>
                <w:lang w:val="en-US"/>
              </w:rPr>
              <w:t>Kiểm tra chức năng quên mật khẩu</w:t>
            </w:r>
          </w:p>
        </w:tc>
        <w:tc>
          <w:tcPr>
            <w:tcW w:w="1810" w:type="dxa"/>
          </w:tcPr>
          <w:p w14:paraId="629CE98B" w14:textId="3F41C168" w:rsidR="000417B8" w:rsidRPr="00AB2FDC" w:rsidRDefault="00E958E0" w:rsidP="000417B8">
            <w:pPr>
              <w:rPr>
                <w:sz w:val="26"/>
                <w:szCs w:val="26"/>
              </w:rPr>
            </w:pPr>
            <w:r w:rsidRPr="00AB2FDC">
              <w:rPr>
                <w:sz w:val="26"/>
                <w:szCs w:val="26"/>
                <w:lang w:val="en-US"/>
              </w:rPr>
              <w:t>21/11/2024</w:t>
            </w:r>
          </w:p>
        </w:tc>
        <w:tc>
          <w:tcPr>
            <w:tcW w:w="1811" w:type="dxa"/>
          </w:tcPr>
          <w:p w14:paraId="38B87581" w14:textId="005B0FC2" w:rsidR="000417B8" w:rsidRPr="00AB2FDC" w:rsidRDefault="007D0D93" w:rsidP="000417B8">
            <w:pPr>
              <w:rPr>
                <w:sz w:val="26"/>
                <w:szCs w:val="26"/>
                <w:lang w:val="en-US"/>
              </w:rPr>
            </w:pPr>
            <w:r w:rsidRPr="00AB2FDC">
              <w:rPr>
                <w:sz w:val="26"/>
                <w:szCs w:val="26"/>
                <w:lang w:val="en-US"/>
              </w:rPr>
              <w:t xml:space="preserve">Người dùng nhận được mail xác nhận </w:t>
            </w:r>
            <w:r w:rsidRPr="00AB2FDC">
              <w:rPr>
                <w:sz w:val="26"/>
                <w:szCs w:val="26"/>
                <w:lang w:val="en-US"/>
              </w:rPr>
              <w:lastRenderedPageBreak/>
              <w:t>và đặt lại mật khẩu thành công</w:t>
            </w:r>
          </w:p>
        </w:tc>
        <w:tc>
          <w:tcPr>
            <w:tcW w:w="1811" w:type="dxa"/>
          </w:tcPr>
          <w:p w14:paraId="1780A0F2" w14:textId="2F7D15F6" w:rsidR="000417B8" w:rsidRPr="00AB2FDC" w:rsidRDefault="007D0D93" w:rsidP="000417B8">
            <w:pPr>
              <w:rPr>
                <w:sz w:val="26"/>
                <w:szCs w:val="26"/>
                <w:lang w:val="en-US"/>
              </w:rPr>
            </w:pPr>
            <w:r w:rsidRPr="00AB2FDC">
              <w:rPr>
                <w:sz w:val="26"/>
                <w:szCs w:val="26"/>
                <w:lang w:val="en-US"/>
              </w:rPr>
              <w:lastRenderedPageBreak/>
              <w:t>Pass</w:t>
            </w:r>
          </w:p>
        </w:tc>
      </w:tr>
      <w:tr w:rsidR="000417B8" w:rsidRPr="00AB2FDC" w14:paraId="68A71151" w14:textId="77777777" w:rsidTr="000417B8">
        <w:trPr>
          <w:jc w:val="center"/>
        </w:trPr>
        <w:tc>
          <w:tcPr>
            <w:tcW w:w="572" w:type="dxa"/>
          </w:tcPr>
          <w:p w14:paraId="0AB2E8BF" w14:textId="606BECAB" w:rsidR="000417B8" w:rsidRPr="00AB2FDC" w:rsidRDefault="000D6F21" w:rsidP="000417B8">
            <w:pPr>
              <w:rPr>
                <w:sz w:val="26"/>
                <w:szCs w:val="26"/>
                <w:lang w:val="en-US"/>
              </w:rPr>
            </w:pPr>
            <w:r w:rsidRPr="00AB2FDC">
              <w:rPr>
                <w:sz w:val="26"/>
                <w:szCs w:val="26"/>
                <w:lang w:val="en-US"/>
              </w:rPr>
              <w:t>4</w:t>
            </w:r>
          </w:p>
        </w:tc>
        <w:tc>
          <w:tcPr>
            <w:tcW w:w="3058" w:type="dxa"/>
          </w:tcPr>
          <w:p w14:paraId="0C97922D" w14:textId="726E5482" w:rsidR="000417B8" w:rsidRPr="00AB2FDC" w:rsidRDefault="00BD3898" w:rsidP="000417B8">
            <w:pPr>
              <w:rPr>
                <w:sz w:val="26"/>
                <w:szCs w:val="26"/>
                <w:lang w:val="en-US"/>
              </w:rPr>
            </w:pPr>
            <w:r w:rsidRPr="00AB2FDC">
              <w:rPr>
                <w:sz w:val="26"/>
                <w:szCs w:val="26"/>
                <w:lang w:val="en-US"/>
              </w:rPr>
              <w:t>Kiểm tra chức năng xóa/ khôi phục dự án</w:t>
            </w:r>
          </w:p>
        </w:tc>
        <w:tc>
          <w:tcPr>
            <w:tcW w:w="1810" w:type="dxa"/>
          </w:tcPr>
          <w:p w14:paraId="2DCF70F6" w14:textId="72E49796" w:rsidR="000417B8" w:rsidRPr="00AB2FDC" w:rsidRDefault="00E958E0" w:rsidP="000417B8">
            <w:pPr>
              <w:rPr>
                <w:sz w:val="26"/>
                <w:szCs w:val="26"/>
              </w:rPr>
            </w:pPr>
            <w:r w:rsidRPr="00AB2FDC">
              <w:rPr>
                <w:sz w:val="26"/>
                <w:szCs w:val="26"/>
                <w:lang w:val="en-US"/>
              </w:rPr>
              <w:t>22/11/2024</w:t>
            </w:r>
          </w:p>
        </w:tc>
        <w:tc>
          <w:tcPr>
            <w:tcW w:w="1811" w:type="dxa"/>
          </w:tcPr>
          <w:p w14:paraId="0A2D5214" w14:textId="28C7470B" w:rsidR="000417B8" w:rsidRPr="00AB2FDC" w:rsidRDefault="00FE4E7E" w:rsidP="000417B8">
            <w:pPr>
              <w:rPr>
                <w:sz w:val="26"/>
                <w:szCs w:val="26"/>
                <w:lang w:val="en-US"/>
              </w:rPr>
            </w:pPr>
            <w:r w:rsidRPr="00AB2FDC">
              <w:rPr>
                <w:sz w:val="26"/>
                <w:szCs w:val="26"/>
                <w:lang w:val="en-US"/>
              </w:rPr>
              <w:t>Quản trị viên xóa/ khôi phục dự án thành công</w:t>
            </w:r>
          </w:p>
        </w:tc>
        <w:tc>
          <w:tcPr>
            <w:tcW w:w="1811" w:type="dxa"/>
          </w:tcPr>
          <w:p w14:paraId="07B29266" w14:textId="1F5EA98D" w:rsidR="000417B8" w:rsidRPr="00AB2FDC" w:rsidRDefault="00FE4E7E" w:rsidP="000417B8">
            <w:pPr>
              <w:rPr>
                <w:sz w:val="26"/>
                <w:szCs w:val="26"/>
                <w:lang w:val="en-US"/>
              </w:rPr>
            </w:pPr>
            <w:r w:rsidRPr="00AB2FDC">
              <w:rPr>
                <w:sz w:val="26"/>
                <w:szCs w:val="26"/>
                <w:lang w:val="en-US"/>
              </w:rPr>
              <w:t>Pass</w:t>
            </w:r>
          </w:p>
        </w:tc>
      </w:tr>
      <w:tr w:rsidR="000417B8" w:rsidRPr="00AB2FDC" w14:paraId="1D1191F9" w14:textId="77777777" w:rsidTr="000417B8">
        <w:trPr>
          <w:jc w:val="center"/>
        </w:trPr>
        <w:tc>
          <w:tcPr>
            <w:tcW w:w="572" w:type="dxa"/>
          </w:tcPr>
          <w:p w14:paraId="6C504E74" w14:textId="2763531C" w:rsidR="000417B8" w:rsidRPr="00AB2FDC" w:rsidRDefault="000D6F21" w:rsidP="000417B8">
            <w:pPr>
              <w:rPr>
                <w:sz w:val="26"/>
                <w:szCs w:val="26"/>
                <w:lang w:val="en-US"/>
              </w:rPr>
            </w:pPr>
            <w:r w:rsidRPr="00AB2FDC">
              <w:rPr>
                <w:sz w:val="26"/>
                <w:szCs w:val="26"/>
                <w:lang w:val="en-US"/>
              </w:rPr>
              <w:t>5</w:t>
            </w:r>
          </w:p>
        </w:tc>
        <w:tc>
          <w:tcPr>
            <w:tcW w:w="3058" w:type="dxa"/>
          </w:tcPr>
          <w:p w14:paraId="5FDEA5E9" w14:textId="07F0D8E7" w:rsidR="000417B8" w:rsidRPr="00AB2FDC" w:rsidRDefault="00BD3898" w:rsidP="000417B8">
            <w:pPr>
              <w:rPr>
                <w:sz w:val="26"/>
                <w:szCs w:val="26"/>
                <w:lang w:val="en-US"/>
              </w:rPr>
            </w:pPr>
            <w:r w:rsidRPr="00AB2FDC">
              <w:rPr>
                <w:sz w:val="26"/>
                <w:szCs w:val="26"/>
                <w:lang w:val="en-US"/>
              </w:rPr>
              <w:t xml:space="preserve">Kiểm tra chức năng xóa/ khôi phục người dùng </w:t>
            </w:r>
          </w:p>
        </w:tc>
        <w:tc>
          <w:tcPr>
            <w:tcW w:w="1810" w:type="dxa"/>
          </w:tcPr>
          <w:p w14:paraId="7B8FB987" w14:textId="7F5056AE" w:rsidR="000417B8" w:rsidRPr="00AB2FDC" w:rsidRDefault="00E958E0" w:rsidP="000417B8">
            <w:pPr>
              <w:rPr>
                <w:sz w:val="26"/>
                <w:szCs w:val="26"/>
              </w:rPr>
            </w:pPr>
            <w:r w:rsidRPr="00AB2FDC">
              <w:rPr>
                <w:sz w:val="26"/>
                <w:szCs w:val="26"/>
                <w:lang w:val="en-US"/>
              </w:rPr>
              <w:t>22/11/2024</w:t>
            </w:r>
          </w:p>
        </w:tc>
        <w:tc>
          <w:tcPr>
            <w:tcW w:w="1811" w:type="dxa"/>
          </w:tcPr>
          <w:p w14:paraId="53CD60BC" w14:textId="1048C402" w:rsidR="000417B8" w:rsidRPr="00AB2FDC" w:rsidRDefault="00FE4E7E" w:rsidP="000417B8">
            <w:pPr>
              <w:rPr>
                <w:sz w:val="26"/>
                <w:szCs w:val="26"/>
              </w:rPr>
            </w:pPr>
            <w:r w:rsidRPr="00AB2FDC">
              <w:rPr>
                <w:sz w:val="26"/>
                <w:szCs w:val="26"/>
                <w:lang w:val="en-US"/>
              </w:rPr>
              <w:t>Quản trị viên xóa/ khôi phục người dùng thành công</w:t>
            </w:r>
          </w:p>
        </w:tc>
        <w:tc>
          <w:tcPr>
            <w:tcW w:w="1811" w:type="dxa"/>
          </w:tcPr>
          <w:p w14:paraId="0904ED55" w14:textId="1FC38098" w:rsidR="000417B8" w:rsidRPr="00AB2FDC" w:rsidRDefault="00FE4E7E" w:rsidP="000417B8">
            <w:pPr>
              <w:rPr>
                <w:sz w:val="26"/>
                <w:szCs w:val="26"/>
                <w:lang w:val="en-US"/>
              </w:rPr>
            </w:pPr>
            <w:r w:rsidRPr="00AB2FDC">
              <w:rPr>
                <w:sz w:val="26"/>
                <w:szCs w:val="26"/>
                <w:lang w:val="en-US"/>
              </w:rPr>
              <w:t>Pass</w:t>
            </w:r>
          </w:p>
        </w:tc>
      </w:tr>
      <w:tr w:rsidR="000417B8" w:rsidRPr="00AB2FDC" w14:paraId="6CBCB3E4" w14:textId="77777777" w:rsidTr="000417B8">
        <w:trPr>
          <w:jc w:val="center"/>
        </w:trPr>
        <w:tc>
          <w:tcPr>
            <w:tcW w:w="572" w:type="dxa"/>
          </w:tcPr>
          <w:p w14:paraId="4619CADC" w14:textId="28781DBC" w:rsidR="000417B8" w:rsidRPr="00AB2FDC" w:rsidRDefault="000D6F21" w:rsidP="000417B8">
            <w:pPr>
              <w:rPr>
                <w:sz w:val="26"/>
                <w:szCs w:val="26"/>
                <w:lang w:val="en-US"/>
              </w:rPr>
            </w:pPr>
            <w:r w:rsidRPr="00AB2FDC">
              <w:rPr>
                <w:sz w:val="26"/>
                <w:szCs w:val="26"/>
                <w:lang w:val="en-US"/>
              </w:rPr>
              <w:t>6</w:t>
            </w:r>
          </w:p>
        </w:tc>
        <w:tc>
          <w:tcPr>
            <w:tcW w:w="3058" w:type="dxa"/>
          </w:tcPr>
          <w:p w14:paraId="668825BF" w14:textId="1BF20F0E" w:rsidR="000417B8" w:rsidRPr="00AB2FDC" w:rsidRDefault="00BD3898" w:rsidP="000417B8">
            <w:pPr>
              <w:rPr>
                <w:sz w:val="26"/>
                <w:szCs w:val="26"/>
                <w:lang w:val="en-US"/>
              </w:rPr>
            </w:pPr>
            <w:r w:rsidRPr="00AB2FDC">
              <w:rPr>
                <w:sz w:val="26"/>
                <w:szCs w:val="26"/>
                <w:lang w:val="en-US"/>
              </w:rPr>
              <w:t xml:space="preserve">Kiểm tra chức năng </w:t>
            </w:r>
            <w:r w:rsidR="00B77DF8" w:rsidRPr="00AB2FDC">
              <w:rPr>
                <w:sz w:val="26"/>
                <w:szCs w:val="26"/>
                <w:lang w:val="en-US"/>
              </w:rPr>
              <w:t>đặt lại mật khẩu cho người dùng</w:t>
            </w:r>
          </w:p>
        </w:tc>
        <w:tc>
          <w:tcPr>
            <w:tcW w:w="1810" w:type="dxa"/>
          </w:tcPr>
          <w:p w14:paraId="101D09B3" w14:textId="5ED83295" w:rsidR="000417B8" w:rsidRPr="00AB2FDC" w:rsidRDefault="00E958E0" w:rsidP="000417B8">
            <w:pPr>
              <w:rPr>
                <w:sz w:val="26"/>
                <w:szCs w:val="26"/>
              </w:rPr>
            </w:pPr>
            <w:r w:rsidRPr="00AB2FDC">
              <w:rPr>
                <w:sz w:val="26"/>
                <w:szCs w:val="26"/>
                <w:lang w:val="en-US"/>
              </w:rPr>
              <w:t>24/11/2024</w:t>
            </w:r>
          </w:p>
        </w:tc>
        <w:tc>
          <w:tcPr>
            <w:tcW w:w="1811" w:type="dxa"/>
          </w:tcPr>
          <w:p w14:paraId="4509CE6D" w14:textId="4B23AA92" w:rsidR="000417B8" w:rsidRPr="00AB2FDC" w:rsidRDefault="00FE4E7E" w:rsidP="000417B8">
            <w:pPr>
              <w:rPr>
                <w:sz w:val="26"/>
                <w:szCs w:val="26"/>
              </w:rPr>
            </w:pPr>
            <w:r w:rsidRPr="00AB2FDC">
              <w:rPr>
                <w:sz w:val="26"/>
                <w:szCs w:val="26"/>
                <w:lang w:val="en-US"/>
              </w:rPr>
              <w:t xml:space="preserve">Quản trị viên đặt lại </w:t>
            </w:r>
            <w:r w:rsidR="004C33DB" w:rsidRPr="00AB2FDC">
              <w:rPr>
                <w:sz w:val="26"/>
                <w:szCs w:val="26"/>
                <w:lang w:val="en-US"/>
              </w:rPr>
              <w:t>mật khẩu cho người dùng</w:t>
            </w:r>
            <w:r w:rsidRPr="00AB2FDC">
              <w:rPr>
                <w:sz w:val="26"/>
                <w:szCs w:val="26"/>
                <w:lang w:val="en-US"/>
              </w:rPr>
              <w:t xml:space="preserve"> thành công</w:t>
            </w:r>
          </w:p>
        </w:tc>
        <w:tc>
          <w:tcPr>
            <w:tcW w:w="1811" w:type="dxa"/>
          </w:tcPr>
          <w:p w14:paraId="2441007E" w14:textId="3A87742E" w:rsidR="000417B8" w:rsidRPr="00AB2FDC" w:rsidRDefault="004C33DB" w:rsidP="000417B8">
            <w:pPr>
              <w:rPr>
                <w:sz w:val="26"/>
                <w:szCs w:val="26"/>
              </w:rPr>
            </w:pPr>
            <w:r w:rsidRPr="00AB2FDC">
              <w:rPr>
                <w:sz w:val="26"/>
                <w:szCs w:val="26"/>
                <w:lang w:val="en-US"/>
              </w:rPr>
              <w:t>Pass</w:t>
            </w:r>
          </w:p>
        </w:tc>
      </w:tr>
      <w:tr w:rsidR="000417B8" w:rsidRPr="00AB2FDC" w14:paraId="3889720A" w14:textId="77777777" w:rsidTr="000417B8">
        <w:trPr>
          <w:jc w:val="center"/>
        </w:trPr>
        <w:tc>
          <w:tcPr>
            <w:tcW w:w="572" w:type="dxa"/>
          </w:tcPr>
          <w:p w14:paraId="1E4E3508" w14:textId="2319707E" w:rsidR="000417B8" w:rsidRPr="00AB2FDC" w:rsidRDefault="000D6F21" w:rsidP="000417B8">
            <w:pPr>
              <w:rPr>
                <w:sz w:val="26"/>
                <w:szCs w:val="26"/>
                <w:lang w:val="en-US"/>
              </w:rPr>
            </w:pPr>
            <w:r w:rsidRPr="00AB2FDC">
              <w:rPr>
                <w:sz w:val="26"/>
                <w:szCs w:val="26"/>
                <w:lang w:val="en-US"/>
              </w:rPr>
              <w:t>7</w:t>
            </w:r>
          </w:p>
        </w:tc>
        <w:tc>
          <w:tcPr>
            <w:tcW w:w="3058" w:type="dxa"/>
          </w:tcPr>
          <w:p w14:paraId="3955297B" w14:textId="785E5DA1" w:rsidR="000417B8" w:rsidRPr="00AB2FDC" w:rsidRDefault="00B77DF8" w:rsidP="000417B8">
            <w:pPr>
              <w:rPr>
                <w:sz w:val="26"/>
                <w:szCs w:val="26"/>
                <w:lang w:val="en-US"/>
              </w:rPr>
            </w:pPr>
            <w:r w:rsidRPr="00AB2FDC">
              <w:rPr>
                <w:sz w:val="26"/>
                <w:szCs w:val="26"/>
                <w:lang w:val="en-US"/>
              </w:rPr>
              <w:t>Kiểm tra chức năng thêm người dùng</w:t>
            </w:r>
          </w:p>
        </w:tc>
        <w:tc>
          <w:tcPr>
            <w:tcW w:w="1810" w:type="dxa"/>
          </w:tcPr>
          <w:p w14:paraId="132528A8" w14:textId="5D6D903E" w:rsidR="000417B8" w:rsidRPr="00AB2FDC" w:rsidRDefault="00E958E0" w:rsidP="000417B8">
            <w:pPr>
              <w:rPr>
                <w:sz w:val="26"/>
                <w:szCs w:val="26"/>
              </w:rPr>
            </w:pPr>
            <w:r w:rsidRPr="00AB2FDC">
              <w:rPr>
                <w:sz w:val="26"/>
                <w:szCs w:val="26"/>
                <w:lang w:val="en-US"/>
              </w:rPr>
              <w:t>25/11/2024</w:t>
            </w:r>
          </w:p>
        </w:tc>
        <w:tc>
          <w:tcPr>
            <w:tcW w:w="1811" w:type="dxa"/>
          </w:tcPr>
          <w:p w14:paraId="139567C3" w14:textId="4218F289" w:rsidR="000417B8" w:rsidRPr="00AB2FDC" w:rsidRDefault="004C33DB" w:rsidP="000417B8">
            <w:pPr>
              <w:rPr>
                <w:sz w:val="26"/>
                <w:szCs w:val="26"/>
                <w:lang w:val="en-US"/>
              </w:rPr>
            </w:pPr>
            <w:r w:rsidRPr="00AB2FDC">
              <w:rPr>
                <w:sz w:val="26"/>
                <w:szCs w:val="26"/>
                <w:lang w:val="en-US"/>
              </w:rPr>
              <w:t>Quản trị viên thêm người dùng thành công</w:t>
            </w:r>
          </w:p>
        </w:tc>
        <w:tc>
          <w:tcPr>
            <w:tcW w:w="1811" w:type="dxa"/>
          </w:tcPr>
          <w:p w14:paraId="65BA5631" w14:textId="1219FDE4" w:rsidR="000417B8" w:rsidRPr="00AB2FDC" w:rsidRDefault="004C33DB" w:rsidP="000417B8">
            <w:pPr>
              <w:rPr>
                <w:sz w:val="26"/>
                <w:szCs w:val="26"/>
              </w:rPr>
            </w:pPr>
            <w:r w:rsidRPr="00AB2FDC">
              <w:rPr>
                <w:sz w:val="26"/>
                <w:szCs w:val="26"/>
                <w:lang w:val="en-US"/>
              </w:rPr>
              <w:t>Pass</w:t>
            </w:r>
          </w:p>
        </w:tc>
      </w:tr>
      <w:tr w:rsidR="000417B8" w:rsidRPr="00AB2FDC" w14:paraId="6EC31412" w14:textId="77777777" w:rsidTr="000417B8">
        <w:trPr>
          <w:jc w:val="center"/>
        </w:trPr>
        <w:tc>
          <w:tcPr>
            <w:tcW w:w="572" w:type="dxa"/>
          </w:tcPr>
          <w:p w14:paraId="0BE8B41D" w14:textId="21FD5848" w:rsidR="000417B8" w:rsidRPr="00AB2FDC" w:rsidRDefault="000D6F21" w:rsidP="000417B8">
            <w:pPr>
              <w:rPr>
                <w:sz w:val="26"/>
                <w:szCs w:val="26"/>
                <w:lang w:val="en-US"/>
              </w:rPr>
            </w:pPr>
            <w:r w:rsidRPr="00AB2FDC">
              <w:rPr>
                <w:sz w:val="26"/>
                <w:szCs w:val="26"/>
                <w:lang w:val="en-US"/>
              </w:rPr>
              <w:t>8</w:t>
            </w:r>
          </w:p>
        </w:tc>
        <w:tc>
          <w:tcPr>
            <w:tcW w:w="3058" w:type="dxa"/>
          </w:tcPr>
          <w:p w14:paraId="79528523" w14:textId="7A0AB56F" w:rsidR="000417B8" w:rsidRPr="00AB2FDC" w:rsidRDefault="00B77DF8" w:rsidP="000417B8">
            <w:pPr>
              <w:rPr>
                <w:sz w:val="26"/>
                <w:szCs w:val="26"/>
                <w:lang w:val="en-US"/>
              </w:rPr>
            </w:pPr>
            <w:r w:rsidRPr="00AB2FDC">
              <w:rPr>
                <w:sz w:val="26"/>
                <w:szCs w:val="26"/>
                <w:lang w:val="en-US"/>
              </w:rPr>
              <w:t>Kiểm tra chức năng xem thống kê trang web</w:t>
            </w:r>
          </w:p>
        </w:tc>
        <w:tc>
          <w:tcPr>
            <w:tcW w:w="1810" w:type="dxa"/>
          </w:tcPr>
          <w:p w14:paraId="6DCA904A" w14:textId="340DBCF1" w:rsidR="000417B8" w:rsidRPr="00AB2FDC" w:rsidRDefault="00E958E0" w:rsidP="000417B8">
            <w:pPr>
              <w:rPr>
                <w:sz w:val="26"/>
                <w:szCs w:val="26"/>
              </w:rPr>
            </w:pPr>
            <w:r w:rsidRPr="00AB2FDC">
              <w:rPr>
                <w:sz w:val="26"/>
                <w:szCs w:val="26"/>
                <w:lang w:val="en-US"/>
              </w:rPr>
              <w:t>26/11/2024</w:t>
            </w:r>
          </w:p>
        </w:tc>
        <w:tc>
          <w:tcPr>
            <w:tcW w:w="1811" w:type="dxa"/>
          </w:tcPr>
          <w:p w14:paraId="0F0E5B66" w14:textId="0298A402" w:rsidR="000417B8" w:rsidRPr="00AB2FDC" w:rsidRDefault="0077211D" w:rsidP="000417B8">
            <w:pPr>
              <w:rPr>
                <w:sz w:val="26"/>
                <w:szCs w:val="26"/>
                <w:lang w:val="en-US"/>
              </w:rPr>
            </w:pPr>
            <w:r w:rsidRPr="00AB2FDC">
              <w:rPr>
                <w:sz w:val="26"/>
                <w:szCs w:val="26"/>
                <w:lang w:val="en-US"/>
              </w:rPr>
              <w:t>Lấy được dữ liệu ở cơ sở dữ liệu để thống kê</w:t>
            </w:r>
          </w:p>
        </w:tc>
        <w:tc>
          <w:tcPr>
            <w:tcW w:w="1811" w:type="dxa"/>
          </w:tcPr>
          <w:p w14:paraId="34D51CEA" w14:textId="535F17CA" w:rsidR="000417B8" w:rsidRPr="00AB2FDC" w:rsidRDefault="004C33DB" w:rsidP="000417B8">
            <w:pPr>
              <w:rPr>
                <w:sz w:val="26"/>
                <w:szCs w:val="26"/>
              </w:rPr>
            </w:pPr>
            <w:r w:rsidRPr="00AB2FDC">
              <w:rPr>
                <w:sz w:val="26"/>
                <w:szCs w:val="26"/>
                <w:lang w:val="en-US"/>
              </w:rPr>
              <w:t>Pass</w:t>
            </w:r>
          </w:p>
        </w:tc>
      </w:tr>
      <w:tr w:rsidR="000417B8" w:rsidRPr="00AB2FDC" w14:paraId="06D184F7" w14:textId="77777777" w:rsidTr="000417B8">
        <w:trPr>
          <w:jc w:val="center"/>
        </w:trPr>
        <w:tc>
          <w:tcPr>
            <w:tcW w:w="572" w:type="dxa"/>
          </w:tcPr>
          <w:p w14:paraId="4CE5F94A" w14:textId="0F309914" w:rsidR="000417B8" w:rsidRPr="00AB2FDC" w:rsidRDefault="000D6F21" w:rsidP="000417B8">
            <w:pPr>
              <w:rPr>
                <w:sz w:val="26"/>
                <w:szCs w:val="26"/>
                <w:lang w:val="en-US"/>
              </w:rPr>
            </w:pPr>
            <w:r w:rsidRPr="00AB2FDC">
              <w:rPr>
                <w:sz w:val="26"/>
                <w:szCs w:val="26"/>
                <w:lang w:val="en-US"/>
              </w:rPr>
              <w:t>9</w:t>
            </w:r>
          </w:p>
        </w:tc>
        <w:tc>
          <w:tcPr>
            <w:tcW w:w="3058" w:type="dxa"/>
          </w:tcPr>
          <w:p w14:paraId="2D996460" w14:textId="5664A0F1" w:rsidR="000417B8" w:rsidRPr="00AB2FDC" w:rsidRDefault="00E65408" w:rsidP="000417B8">
            <w:pPr>
              <w:rPr>
                <w:sz w:val="26"/>
                <w:szCs w:val="26"/>
                <w:lang w:val="en-US"/>
              </w:rPr>
            </w:pPr>
            <w:r w:rsidRPr="00AB2FDC">
              <w:rPr>
                <w:sz w:val="26"/>
                <w:szCs w:val="26"/>
                <w:lang w:val="en-US"/>
              </w:rPr>
              <w:t>Kiểm tra chức năng tạo dự</w:t>
            </w:r>
            <w:r w:rsidR="00BC5354" w:rsidRPr="00AB2FDC">
              <w:rPr>
                <w:sz w:val="26"/>
                <w:szCs w:val="26"/>
                <w:lang w:val="en-US"/>
              </w:rPr>
              <w:t xml:space="preserve"> án</w:t>
            </w:r>
            <w:r w:rsidR="00832B7B" w:rsidRPr="00AB2FDC">
              <w:rPr>
                <w:sz w:val="26"/>
                <w:szCs w:val="26"/>
                <w:lang w:val="en-US"/>
              </w:rPr>
              <w:t>/ công việc</w:t>
            </w:r>
          </w:p>
        </w:tc>
        <w:tc>
          <w:tcPr>
            <w:tcW w:w="1810" w:type="dxa"/>
          </w:tcPr>
          <w:p w14:paraId="70AC7E34" w14:textId="51454DA2" w:rsidR="000417B8" w:rsidRPr="00AB2FDC" w:rsidRDefault="00E958E0" w:rsidP="000417B8">
            <w:pPr>
              <w:rPr>
                <w:sz w:val="26"/>
                <w:szCs w:val="26"/>
              </w:rPr>
            </w:pPr>
            <w:r w:rsidRPr="00AB2FDC">
              <w:rPr>
                <w:sz w:val="26"/>
                <w:szCs w:val="26"/>
                <w:lang w:val="en-US"/>
              </w:rPr>
              <w:t>27/11/2024</w:t>
            </w:r>
          </w:p>
        </w:tc>
        <w:tc>
          <w:tcPr>
            <w:tcW w:w="1811" w:type="dxa"/>
          </w:tcPr>
          <w:p w14:paraId="24728E19" w14:textId="03B51ABA" w:rsidR="000417B8" w:rsidRPr="00AB2FDC" w:rsidRDefault="0077211D" w:rsidP="000417B8">
            <w:pPr>
              <w:rPr>
                <w:sz w:val="26"/>
                <w:szCs w:val="26"/>
                <w:lang w:val="en-US"/>
              </w:rPr>
            </w:pPr>
            <w:r w:rsidRPr="00AB2FDC">
              <w:rPr>
                <w:sz w:val="26"/>
                <w:szCs w:val="26"/>
                <w:lang w:val="en-US"/>
              </w:rPr>
              <w:t>Chức năng tạo dự án/ công việc hoạt động đúng</w:t>
            </w:r>
          </w:p>
        </w:tc>
        <w:tc>
          <w:tcPr>
            <w:tcW w:w="1811" w:type="dxa"/>
          </w:tcPr>
          <w:p w14:paraId="59C21CA3" w14:textId="0E1913C4" w:rsidR="000417B8" w:rsidRPr="00AB2FDC" w:rsidRDefault="004C33DB" w:rsidP="000417B8">
            <w:pPr>
              <w:rPr>
                <w:sz w:val="26"/>
                <w:szCs w:val="26"/>
              </w:rPr>
            </w:pPr>
            <w:r w:rsidRPr="00AB2FDC">
              <w:rPr>
                <w:sz w:val="26"/>
                <w:szCs w:val="26"/>
                <w:lang w:val="en-US"/>
              </w:rPr>
              <w:t>Pass</w:t>
            </w:r>
          </w:p>
        </w:tc>
      </w:tr>
      <w:tr w:rsidR="000D2E6E" w:rsidRPr="00AB2FDC" w14:paraId="15344771" w14:textId="77777777" w:rsidTr="000417B8">
        <w:trPr>
          <w:jc w:val="center"/>
        </w:trPr>
        <w:tc>
          <w:tcPr>
            <w:tcW w:w="572" w:type="dxa"/>
          </w:tcPr>
          <w:p w14:paraId="27A45F6F" w14:textId="37B1295B" w:rsidR="000D2E6E" w:rsidRPr="00AB2FDC" w:rsidRDefault="000D6F21" w:rsidP="000417B8">
            <w:pPr>
              <w:rPr>
                <w:sz w:val="26"/>
                <w:szCs w:val="26"/>
                <w:lang w:val="en-US"/>
              </w:rPr>
            </w:pPr>
            <w:r w:rsidRPr="00AB2FDC">
              <w:rPr>
                <w:sz w:val="26"/>
                <w:szCs w:val="26"/>
                <w:lang w:val="en-US"/>
              </w:rPr>
              <w:t>10</w:t>
            </w:r>
          </w:p>
        </w:tc>
        <w:tc>
          <w:tcPr>
            <w:tcW w:w="3058" w:type="dxa"/>
          </w:tcPr>
          <w:p w14:paraId="67EDE097" w14:textId="57C6D2A2" w:rsidR="000D2E6E" w:rsidRPr="00AB2FDC" w:rsidRDefault="000D2E6E" w:rsidP="000417B8">
            <w:pPr>
              <w:rPr>
                <w:sz w:val="26"/>
                <w:szCs w:val="26"/>
                <w:lang w:val="en-US"/>
              </w:rPr>
            </w:pPr>
            <w:r w:rsidRPr="00AB2FDC">
              <w:rPr>
                <w:sz w:val="26"/>
                <w:szCs w:val="26"/>
                <w:lang w:val="en-US"/>
              </w:rPr>
              <w:t>Kiểm tra chức năng xem chi tiết dự án</w:t>
            </w:r>
          </w:p>
        </w:tc>
        <w:tc>
          <w:tcPr>
            <w:tcW w:w="1810" w:type="dxa"/>
          </w:tcPr>
          <w:p w14:paraId="2BCDF4B2" w14:textId="6FBE3873" w:rsidR="000D2E6E" w:rsidRPr="00AB2FDC" w:rsidRDefault="00070D43" w:rsidP="000417B8">
            <w:pPr>
              <w:rPr>
                <w:sz w:val="26"/>
                <w:szCs w:val="26"/>
              </w:rPr>
            </w:pPr>
            <w:r w:rsidRPr="00AB2FDC">
              <w:rPr>
                <w:sz w:val="26"/>
                <w:szCs w:val="26"/>
                <w:lang w:val="en-US"/>
              </w:rPr>
              <w:t>28/11/2024</w:t>
            </w:r>
          </w:p>
        </w:tc>
        <w:tc>
          <w:tcPr>
            <w:tcW w:w="1811" w:type="dxa"/>
          </w:tcPr>
          <w:p w14:paraId="17312376" w14:textId="45320DA8" w:rsidR="000D2E6E" w:rsidRPr="00AB2FDC" w:rsidRDefault="003B47DF" w:rsidP="000417B8">
            <w:pPr>
              <w:rPr>
                <w:sz w:val="26"/>
                <w:szCs w:val="26"/>
                <w:lang w:val="en-US"/>
              </w:rPr>
            </w:pPr>
            <w:r w:rsidRPr="00AB2FDC">
              <w:rPr>
                <w:sz w:val="26"/>
                <w:szCs w:val="26"/>
                <w:lang w:val="en-US"/>
              </w:rPr>
              <w:t>Lấy được dữ liệu ở cơ sở dữ liệu và hiển thị lên giao diện thành công</w:t>
            </w:r>
          </w:p>
        </w:tc>
        <w:tc>
          <w:tcPr>
            <w:tcW w:w="1811" w:type="dxa"/>
          </w:tcPr>
          <w:p w14:paraId="532A34B1" w14:textId="1CA476C1" w:rsidR="000D2E6E" w:rsidRPr="00AB2FDC" w:rsidRDefault="004C33DB" w:rsidP="000417B8">
            <w:pPr>
              <w:rPr>
                <w:sz w:val="26"/>
                <w:szCs w:val="26"/>
              </w:rPr>
            </w:pPr>
            <w:r w:rsidRPr="00AB2FDC">
              <w:rPr>
                <w:sz w:val="26"/>
                <w:szCs w:val="26"/>
                <w:lang w:val="en-US"/>
              </w:rPr>
              <w:t>Pass</w:t>
            </w:r>
          </w:p>
        </w:tc>
      </w:tr>
      <w:tr w:rsidR="003B47DF" w:rsidRPr="00AB2FDC" w14:paraId="1DC13B9C" w14:textId="77777777" w:rsidTr="000417B8">
        <w:trPr>
          <w:jc w:val="center"/>
        </w:trPr>
        <w:tc>
          <w:tcPr>
            <w:tcW w:w="572" w:type="dxa"/>
          </w:tcPr>
          <w:p w14:paraId="65616DEA" w14:textId="7AA6737D" w:rsidR="003B47DF" w:rsidRPr="00AB2FDC" w:rsidRDefault="003B47DF" w:rsidP="003B47DF">
            <w:pPr>
              <w:rPr>
                <w:sz w:val="26"/>
                <w:szCs w:val="26"/>
                <w:lang w:val="en-US"/>
              </w:rPr>
            </w:pPr>
            <w:r w:rsidRPr="00AB2FDC">
              <w:rPr>
                <w:sz w:val="26"/>
                <w:szCs w:val="26"/>
                <w:lang w:val="en-US"/>
              </w:rPr>
              <w:t>11</w:t>
            </w:r>
          </w:p>
        </w:tc>
        <w:tc>
          <w:tcPr>
            <w:tcW w:w="3058" w:type="dxa"/>
          </w:tcPr>
          <w:p w14:paraId="65C2A7BC" w14:textId="1B9C2B33" w:rsidR="003B47DF" w:rsidRPr="00AB2FDC" w:rsidRDefault="003B47DF" w:rsidP="003B47DF">
            <w:pPr>
              <w:rPr>
                <w:sz w:val="26"/>
                <w:szCs w:val="26"/>
                <w:lang w:val="en-US"/>
              </w:rPr>
            </w:pPr>
            <w:r w:rsidRPr="00AB2FDC">
              <w:rPr>
                <w:sz w:val="26"/>
                <w:szCs w:val="26"/>
                <w:lang w:val="en-US"/>
              </w:rPr>
              <w:t>Kiểm tra chức năng xem chi tiết công việc</w:t>
            </w:r>
          </w:p>
        </w:tc>
        <w:tc>
          <w:tcPr>
            <w:tcW w:w="1810" w:type="dxa"/>
          </w:tcPr>
          <w:p w14:paraId="77A9CF8E" w14:textId="25841304" w:rsidR="003B47DF" w:rsidRPr="00AB2FDC" w:rsidRDefault="003B47DF" w:rsidP="003B47DF">
            <w:pPr>
              <w:rPr>
                <w:sz w:val="26"/>
                <w:szCs w:val="26"/>
              </w:rPr>
            </w:pPr>
            <w:r w:rsidRPr="00AB2FDC">
              <w:rPr>
                <w:sz w:val="26"/>
                <w:szCs w:val="26"/>
                <w:lang w:val="en-US"/>
              </w:rPr>
              <w:t>28/11/2024</w:t>
            </w:r>
          </w:p>
        </w:tc>
        <w:tc>
          <w:tcPr>
            <w:tcW w:w="1811" w:type="dxa"/>
          </w:tcPr>
          <w:p w14:paraId="488C68E1" w14:textId="5F6D2ECC" w:rsidR="003B47DF" w:rsidRPr="00AB2FDC" w:rsidRDefault="003B47DF" w:rsidP="003B47DF">
            <w:pPr>
              <w:rPr>
                <w:sz w:val="26"/>
                <w:szCs w:val="26"/>
              </w:rPr>
            </w:pPr>
            <w:r w:rsidRPr="00AB2FDC">
              <w:rPr>
                <w:sz w:val="26"/>
                <w:szCs w:val="26"/>
                <w:lang w:val="en-US"/>
              </w:rPr>
              <w:t>Lấy được dữ liệu ở cơ sở dữ liệu và hiển thị lên giao diện thành công</w:t>
            </w:r>
          </w:p>
        </w:tc>
        <w:tc>
          <w:tcPr>
            <w:tcW w:w="1811" w:type="dxa"/>
          </w:tcPr>
          <w:p w14:paraId="4DA067F7" w14:textId="5F1F3363" w:rsidR="003B47DF" w:rsidRPr="00AB2FDC" w:rsidRDefault="003B47DF" w:rsidP="003B47DF">
            <w:pPr>
              <w:rPr>
                <w:sz w:val="26"/>
                <w:szCs w:val="26"/>
              </w:rPr>
            </w:pPr>
            <w:r w:rsidRPr="00AB2FDC">
              <w:rPr>
                <w:sz w:val="26"/>
                <w:szCs w:val="26"/>
                <w:lang w:val="en-US"/>
              </w:rPr>
              <w:t>Pass</w:t>
            </w:r>
          </w:p>
        </w:tc>
      </w:tr>
      <w:tr w:rsidR="003B47DF" w:rsidRPr="00AB2FDC" w14:paraId="5A680987" w14:textId="77777777" w:rsidTr="000417B8">
        <w:trPr>
          <w:jc w:val="center"/>
        </w:trPr>
        <w:tc>
          <w:tcPr>
            <w:tcW w:w="572" w:type="dxa"/>
          </w:tcPr>
          <w:p w14:paraId="2EE6B2DA" w14:textId="25A32E33" w:rsidR="003B47DF" w:rsidRPr="00AB2FDC" w:rsidRDefault="003B47DF" w:rsidP="003B47DF">
            <w:pPr>
              <w:rPr>
                <w:sz w:val="26"/>
                <w:szCs w:val="26"/>
                <w:lang w:val="en-US"/>
              </w:rPr>
            </w:pPr>
            <w:r w:rsidRPr="00AB2FDC">
              <w:rPr>
                <w:sz w:val="26"/>
                <w:szCs w:val="26"/>
                <w:lang w:val="en-US"/>
              </w:rPr>
              <w:t>12</w:t>
            </w:r>
          </w:p>
        </w:tc>
        <w:tc>
          <w:tcPr>
            <w:tcW w:w="3058" w:type="dxa"/>
          </w:tcPr>
          <w:p w14:paraId="636814BC" w14:textId="58AC013F" w:rsidR="003B47DF" w:rsidRPr="00AB2FDC" w:rsidRDefault="003B47DF" w:rsidP="003B47DF">
            <w:pPr>
              <w:rPr>
                <w:sz w:val="26"/>
                <w:szCs w:val="26"/>
                <w:lang w:val="en-US"/>
              </w:rPr>
            </w:pPr>
            <w:r w:rsidRPr="00AB2FDC">
              <w:rPr>
                <w:sz w:val="26"/>
                <w:szCs w:val="26"/>
                <w:lang w:val="en-US"/>
              </w:rPr>
              <w:t>Kiểm tra chức năng mời vào dự án/ công việc</w:t>
            </w:r>
          </w:p>
        </w:tc>
        <w:tc>
          <w:tcPr>
            <w:tcW w:w="1810" w:type="dxa"/>
          </w:tcPr>
          <w:p w14:paraId="2AF04B56" w14:textId="0DB23A72" w:rsidR="003B47DF" w:rsidRPr="00AB2FDC" w:rsidRDefault="003B47DF" w:rsidP="003B47DF">
            <w:pPr>
              <w:rPr>
                <w:sz w:val="26"/>
                <w:szCs w:val="26"/>
              </w:rPr>
            </w:pPr>
            <w:r w:rsidRPr="00AB2FDC">
              <w:rPr>
                <w:sz w:val="26"/>
                <w:szCs w:val="26"/>
                <w:lang w:val="en-US"/>
              </w:rPr>
              <w:t>29/11/2024</w:t>
            </w:r>
          </w:p>
        </w:tc>
        <w:tc>
          <w:tcPr>
            <w:tcW w:w="1811" w:type="dxa"/>
          </w:tcPr>
          <w:p w14:paraId="5F86F051" w14:textId="705EA97D" w:rsidR="003B47DF" w:rsidRPr="00AB2FDC" w:rsidRDefault="003B47DF" w:rsidP="003B47DF">
            <w:pPr>
              <w:rPr>
                <w:sz w:val="26"/>
                <w:szCs w:val="26"/>
                <w:lang w:val="en-US"/>
              </w:rPr>
            </w:pPr>
            <w:r w:rsidRPr="00AB2FDC">
              <w:rPr>
                <w:sz w:val="26"/>
                <w:szCs w:val="26"/>
                <w:lang w:val="en-US"/>
              </w:rPr>
              <w:t>Mời người dùng thành công, có mail gửi về cho người được mời</w:t>
            </w:r>
            <w:r w:rsidR="00CA03E5" w:rsidRPr="00AB2FDC">
              <w:rPr>
                <w:sz w:val="26"/>
                <w:szCs w:val="26"/>
                <w:lang w:val="en-US"/>
              </w:rPr>
              <w:t>, thông tin đúng</w:t>
            </w:r>
          </w:p>
        </w:tc>
        <w:tc>
          <w:tcPr>
            <w:tcW w:w="1811" w:type="dxa"/>
          </w:tcPr>
          <w:p w14:paraId="56BE379B" w14:textId="582E5A73" w:rsidR="003B47DF" w:rsidRPr="00AB2FDC" w:rsidRDefault="003B47DF" w:rsidP="003B47DF">
            <w:pPr>
              <w:rPr>
                <w:sz w:val="26"/>
                <w:szCs w:val="26"/>
              </w:rPr>
            </w:pPr>
            <w:r w:rsidRPr="00AB2FDC">
              <w:rPr>
                <w:sz w:val="26"/>
                <w:szCs w:val="26"/>
                <w:lang w:val="en-US"/>
              </w:rPr>
              <w:t>Pass</w:t>
            </w:r>
          </w:p>
        </w:tc>
      </w:tr>
      <w:tr w:rsidR="003B47DF" w:rsidRPr="00AB2FDC" w14:paraId="23F51760" w14:textId="77777777" w:rsidTr="000417B8">
        <w:trPr>
          <w:jc w:val="center"/>
        </w:trPr>
        <w:tc>
          <w:tcPr>
            <w:tcW w:w="572" w:type="dxa"/>
          </w:tcPr>
          <w:p w14:paraId="6442602D" w14:textId="54026F92" w:rsidR="003B47DF" w:rsidRPr="00AB2FDC" w:rsidRDefault="003B47DF" w:rsidP="003B47DF">
            <w:pPr>
              <w:rPr>
                <w:sz w:val="26"/>
                <w:szCs w:val="26"/>
                <w:lang w:val="en-US"/>
              </w:rPr>
            </w:pPr>
            <w:r w:rsidRPr="00AB2FDC">
              <w:rPr>
                <w:sz w:val="26"/>
                <w:szCs w:val="26"/>
                <w:lang w:val="en-US"/>
              </w:rPr>
              <w:t>13</w:t>
            </w:r>
          </w:p>
        </w:tc>
        <w:tc>
          <w:tcPr>
            <w:tcW w:w="3058" w:type="dxa"/>
          </w:tcPr>
          <w:p w14:paraId="617079E9" w14:textId="5181D758" w:rsidR="003B47DF" w:rsidRPr="00AB2FDC" w:rsidRDefault="003B47DF" w:rsidP="003B47DF">
            <w:pPr>
              <w:rPr>
                <w:sz w:val="26"/>
                <w:szCs w:val="26"/>
                <w:lang w:val="en-US"/>
              </w:rPr>
            </w:pPr>
            <w:r w:rsidRPr="00AB2FDC">
              <w:rPr>
                <w:sz w:val="26"/>
                <w:szCs w:val="26"/>
                <w:lang w:val="en-US"/>
              </w:rPr>
              <w:t>Kiểm tra chức năng thông báo về mail người dùng</w:t>
            </w:r>
          </w:p>
        </w:tc>
        <w:tc>
          <w:tcPr>
            <w:tcW w:w="1810" w:type="dxa"/>
          </w:tcPr>
          <w:p w14:paraId="3301B823" w14:textId="0D2A6354" w:rsidR="003B47DF" w:rsidRPr="00AB2FDC" w:rsidRDefault="003B47DF" w:rsidP="003B47DF">
            <w:pPr>
              <w:rPr>
                <w:sz w:val="26"/>
                <w:szCs w:val="26"/>
              </w:rPr>
            </w:pPr>
            <w:r w:rsidRPr="00AB2FDC">
              <w:rPr>
                <w:sz w:val="26"/>
                <w:szCs w:val="26"/>
                <w:lang w:val="en-US"/>
              </w:rPr>
              <w:t>30/11/2024</w:t>
            </w:r>
          </w:p>
        </w:tc>
        <w:tc>
          <w:tcPr>
            <w:tcW w:w="1811" w:type="dxa"/>
          </w:tcPr>
          <w:p w14:paraId="6401DE0B" w14:textId="27A6B63E" w:rsidR="003B47DF" w:rsidRPr="00AB2FDC" w:rsidRDefault="00CF7A5B" w:rsidP="003B47DF">
            <w:pPr>
              <w:rPr>
                <w:sz w:val="26"/>
                <w:szCs w:val="26"/>
                <w:lang w:val="en-US"/>
              </w:rPr>
            </w:pPr>
            <w:r w:rsidRPr="00AB2FDC">
              <w:rPr>
                <w:sz w:val="26"/>
                <w:szCs w:val="26"/>
                <w:lang w:val="en-US"/>
              </w:rPr>
              <w:t>Thông tin nhận được không bị mất</w:t>
            </w:r>
          </w:p>
        </w:tc>
        <w:tc>
          <w:tcPr>
            <w:tcW w:w="1811" w:type="dxa"/>
          </w:tcPr>
          <w:p w14:paraId="36B04934" w14:textId="64DA4D3E" w:rsidR="003B47DF" w:rsidRPr="00AB2FDC" w:rsidRDefault="003B47DF" w:rsidP="003B47DF">
            <w:pPr>
              <w:rPr>
                <w:sz w:val="26"/>
                <w:szCs w:val="26"/>
              </w:rPr>
            </w:pPr>
            <w:r w:rsidRPr="00AB2FDC">
              <w:rPr>
                <w:sz w:val="26"/>
                <w:szCs w:val="26"/>
                <w:lang w:val="en-US"/>
              </w:rPr>
              <w:t>Pass</w:t>
            </w:r>
          </w:p>
        </w:tc>
      </w:tr>
      <w:tr w:rsidR="003B47DF" w:rsidRPr="00AB2FDC" w14:paraId="47F725AA" w14:textId="77777777" w:rsidTr="000417B8">
        <w:trPr>
          <w:jc w:val="center"/>
        </w:trPr>
        <w:tc>
          <w:tcPr>
            <w:tcW w:w="572" w:type="dxa"/>
          </w:tcPr>
          <w:p w14:paraId="0C8E7C4B" w14:textId="31DCA9F1" w:rsidR="003B47DF" w:rsidRPr="00AB2FDC" w:rsidRDefault="003B47DF" w:rsidP="003B47DF">
            <w:pPr>
              <w:rPr>
                <w:sz w:val="26"/>
                <w:szCs w:val="26"/>
                <w:lang w:val="en-US"/>
              </w:rPr>
            </w:pPr>
            <w:r w:rsidRPr="00AB2FDC">
              <w:rPr>
                <w:sz w:val="26"/>
                <w:szCs w:val="26"/>
                <w:lang w:val="en-US"/>
              </w:rPr>
              <w:lastRenderedPageBreak/>
              <w:t>14</w:t>
            </w:r>
          </w:p>
        </w:tc>
        <w:tc>
          <w:tcPr>
            <w:tcW w:w="3058" w:type="dxa"/>
          </w:tcPr>
          <w:p w14:paraId="5143087C" w14:textId="63FD07CC" w:rsidR="003B47DF" w:rsidRPr="00AB2FDC" w:rsidRDefault="003B47DF" w:rsidP="003B47DF">
            <w:pPr>
              <w:rPr>
                <w:sz w:val="26"/>
                <w:szCs w:val="26"/>
                <w:lang w:val="en-US"/>
              </w:rPr>
            </w:pPr>
            <w:r w:rsidRPr="00AB2FDC">
              <w:rPr>
                <w:sz w:val="26"/>
                <w:szCs w:val="26"/>
                <w:lang w:val="en-US"/>
              </w:rPr>
              <w:t>Kiểm tra chức năng thêm tệp đính kèm vào công việc</w:t>
            </w:r>
          </w:p>
        </w:tc>
        <w:tc>
          <w:tcPr>
            <w:tcW w:w="1810" w:type="dxa"/>
          </w:tcPr>
          <w:p w14:paraId="13A96294" w14:textId="346FC6F1" w:rsidR="003B47DF" w:rsidRPr="00AB2FDC" w:rsidRDefault="003B47DF" w:rsidP="003B47DF">
            <w:pPr>
              <w:rPr>
                <w:sz w:val="26"/>
                <w:szCs w:val="26"/>
                <w:lang w:val="en-US"/>
              </w:rPr>
            </w:pPr>
            <w:r w:rsidRPr="00AB2FDC">
              <w:rPr>
                <w:sz w:val="26"/>
                <w:szCs w:val="26"/>
                <w:lang w:val="en-US"/>
              </w:rPr>
              <w:t>01/12/2024</w:t>
            </w:r>
          </w:p>
        </w:tc>
        <w:tc>
          <w:tcPr>
            <w:tcW w:w="1811" w:type="dxa"/>
          </w:tcPr>
          <w:p w14:paraId="64377FF6" w14:textId="7A2DD2F3" w:rsidR="003B47DF" w:rsidRPr="00AB2FDC" w:rsidRDefault="00A22F16" w:rsidP="003B47DF">
            <w:pPr>
              <w:rPr>
                <w:sz w:val="26"/>
                <w:szCs w:val="26"/>
                <w:lang w:val="en-US"/>
              </w:rPr>
            </w:pPr>
            <w:r w:rsidRPr="00AB2FDC">
              <w:rPr>
                <w:sz w:val="26"/>
                <w:szCs w:val="26"/>
                <w:lang w:val="en-US"/>
              </w:rPr>
              <w:t>Đọc được tệp, thêm tệp thành công</w:t>
            </w:r>
          </w:p>
        </w:tc>
        <w:tc>
          <w:tcPr>
            <w:tcW w:w="1811" w:type="dxa"/>
          </w:tcPr>
          <w:p w14:paraId="4034E30C" w14:textId="6B49C798" w:rsidR="003B47DF" w:rsidRPr="00AB2FDC" w:rsidRDefault="003B47DF" w:rsidP="003B47DF">
            <w:pPr>
              <w:rPr>
                <w:sz w:val="26"/>
                <w:szCs w:val="26"/>
              </w:rPr>
            </w:pPr>
            <w:r w:rsidRPr="00AB2FDC">
              <w:rPr>
                <w:sz w:val="26"/>
                <w:szCs w:val="26"/>
                <w:lang w:val="en-US"/>
              </w:rPr>
              <w:t>Pass</w:t>
            </w:r>
          </w:p>
        </w:tc>
      </w:tr>
      <w:tr w:rsidR="003B47DF" w:rsidRPr="00AB2FDC" w14:paraId="24EEC416" w14:textId="77777777" w:rsidTr="000417B8">
        <w:trPr>
          <w:jc w:val="center"/>
        </w:trPr>
        <w:tc>
          <w:tcPr>
            <w:tcW w:w="572" w:type="dxa"/>
          </w:tcPr>
          <w:p w14:paraId="6F6CD095" w14:textId="67922E9E" w:rsidR="003B47DF" w:rsidRPr="00AB2FDC" w:rsidRDefault="003B47DF" w:rsidP="003B47DF">
            <w:pPr>
              <w:rPr>
                <w:sz w:val="26"/>
                <w:szCs w:val="26"/>
                <w:lang w:val="en-US"/>
              </w:rPr>
            </w:pPr>
            <w:r w:rsidRPr="00AB2FDC">
              <w:rPr>
                <w:sz w:val="26"/>
                <w:szCs w:val="26"/>
                <w:lang w:val="en-US"/>
              </w:rPr>
              <w:t>15</w:t>
            </w:r>
          </w:p>
        </w:tc>
        <w:tc>
          <w:tcPr>
            <w:tcW w:w="3058" w:type="dxa"/>
          </w:tcPr>
          <w:p w14:paraId="3C8ADE90" w14:textId="42D66D9A" w:rsidR="003B47DF" w:rsidRPr="00AB2FDC" w:rsidRDefault="003B47DF" w:rsidP="003B47DF">
            <w:pPr>
              <w:rPr>
                <w:sz w:val="26"/>
                <w:szCs w:val="26"/>
                <w:lang w:val="en-US"/>
              </w:rPr>
            </w:pPr>
            <w:r w:rsidRPr="00AB2FDC">
              <w:rPr>
                <w:sz w:val="26"/>
                <w:szCs w:val="26"/>
                <w:lang w:val="en-US"/>
              </w:rPr>
              <w:t>Kiểm tra chức năng import bằng file excel</w:t>
            </w:r>
          </w:p>
        </w:tc>
        <w:tc>
          <w:tcPr>
            <w:tcW w:w="1810" w:type="dxa"/>
          </w:tcPr>
          <w:p w14:paraId="36890CA9" w14:textId="77265E9F" w:rsidR="003B47DF" w:rsidRPr="00AB2FDC" w:rsidRDefault="003B47DF" w:rsidP="003B47DF">
            <w:pPr>
              <w:rPr>
                <w:sz w:val="26"/>
                <w:szCs w:val="26"/>
                <w:lang w:val="en-US"/>
              </w:rPr>
            </w:pPr>
            <w:r w:rsidRPr="00AB2FDC">
              <w:rPr>
                <w:sz w:val="26"/>
                <w:szCs w:val="26"/>
                <w:lang w:val="en-US"/>
              </w:rPr>
              <w:t>02/12/2024</w:t>
            </w:r>
          </w:p>
        </w:tc>
        <w:tc>
          <w:tcPr>
            <w:tcW w:w="1811" w:type="dxa"/>
          </w:tcPr>
          <w:p w14:paraId="42B77AC6" w14:textId="294A9FCB" w:rsidR="003B47DF" w:rsidRPr="00AB2FDC" w:rsidRDefault="00A22F16" w:rsidP="003B47DF">
            <w:pPr>
              <w:rPr>
                <w:sz w:val="26"/>
                <w:szCs w:val="26"/>
                <w:lang w:val="en-US"/>
              </w:rPr>
            </w:pPr>
            <w:r w:rsidRPr="00AB2FDC">
              <w:rPr>
                <w:sz w:val="26"/>
                <w:szCs w:val="26"/>
                <w:lang w:val="en-US"/>
              </w:rPr>
              <w:t>Đọc được tệp, thêm dữ liệu vào hệ thống thành công</w:t>
            </w:r>
          </w:p>
        </w:tc>
        <w:tc>
          <w:tcPr>
            <w:tcW w:w="1811" w:type="dxa"/>
          </w:tcPr>
          <w:p w14:paraId="13EDCD6E" w14:textId="44F63F7E" w:rsidR="003B47DF" w:rsidRPr="00AB2FDC" w:rsidRDefault="003B47DF" w:rsidP="003B47DF">
            <w:pPr>
              <w:rPr>
                <w:sz w:val="26"/>
                <w:szCs w:val="26"/>
              </w:rPr>
            </w:pPr>
            <w:r w:rsidRPr="00AB2FDC">
              <w:rPr>
                <w:sz w:val="26"/>
                <w:szCs w:val="26"/>
                <w:lang w:val="en-US"/>
              </w:rPr>
              <w:t>Pass</w:t>
            </w:r>
          </w:p>
        </w:tc>
      </w:tr>
      <w:tr w:rsidR="003B47DF" w:rsidRPr="00AB2FDC" w14:paraId="61AE1495" w14:textId="77777777" w:rsidTr="000417B8">
        <w:trPr>
          <w:jc w:val="center"/>
        </w:trPr>
        <w:tc>
          <w:tcPr>
            <w:tcW w:w="572" w:type="dxa"/>
          </w:tcPr>
          <w:p w14:paraId="76E552A3" w14:textId="67F84D92" w:rsidR="003B47DF" w:rsidRPr="00AB2FDC" w:rsidRDefault="003B47DF" w:rsidP="003B47DF">
            <w:pPr>
              <w:rPr>
                <w:sz w:val="26"/>
                <w:szCs w:val="26"/>
                <w:lang w:val="en-US"/>
              </w:rPr>
            </w:pPr>
            <w:r w:rsidRPr="00AB2FDC">
              <w:rPr>
                <w:sz w:val="26"/>
                <w:szCs w:val="26"/>
                <w:lang w:val="en-US"/>
              </w:rPr>
              <w:t>16</w:t>
            </w:r>
          </w:p>
        </w:tc>
        <w:tc>
          <w:tcPr>
            <w:tcW w:w="3058" w:type="dxa"/>
          </w:tcPr>
          <w:p w14:paraId="56A01E77" w14:textId="77E1C180" w:rsidR="003B47DF" w:rsidRPr="00AB2FDC" w:rsidRDefault="003B47DF" w:rsidP="003B47DF">
            <w:pPr>
              <w:rPr>
                <w:sz w:val="26"/>
                <w:szCs w:val="26"/>
                <w:lang w:val="en-US"/>
              </w:rPr>
            </w:pPr>
            <w:r w:rsidRPr="00AB2FDC">
              <w:rPr>
                <w:sz w:val="26"/>
                <w:szCs w:val="26"/>
                <w:lang w:val="en-US"/>
              </w:rPr>
              <w:t>Kiểm tra chức năng cập nhật thông tin cá nhân</w:t>
            </w:r>
          </w:p>
        </w:tc>
        <w:tc>
          <w:tcPr>
            <w:tcW w:w="1810" w:type="dxa"/>
          </w:tcPr>
          <w:p w14:paraId="57BDA0C2" w14:textId="4F0A390D" w:rsidR="003B47DF" w:rsidRPr="00AB2FDC" w:rsidRDefault="003B47DF" w:rsidP="003B47DF">
            <w:pPr>
              <w:rPr>
                <w:sz w:val="26"/>
                <w:szCs w:val="26"/>
                <w:lang w:val="en-US"/>
              </w:rPr>
            </w:pPr>
            <w:r w:rsidRPr="00AB2FDC">
              <w:rPr>
                <w:sz w:val="26"/>
                <w:szCs w:val="26"/>
                <w:lang w:val="en-US"/>
              </w:rPr>
              <w:t>02/12/2024</w:t>
            </w:r>
          </w:p>
        </w:tc>
        <w:tc>
          <w:tcPr>
            <w:tcW w:w="1811" w:type="dxa"/>
          </w:tcPr>
          <w:p w14:paraId="20CD110A" w14:textId="77890098" w:rsidR="003B47DF" w:rsidRPr="00AB2FDC" w:rsidRDefault="000C628D" w:rsidP="003B47DF">
            <w:pPr>
              <w:rPr>
                <w:sz w:val="26"/>
                <w:szCs w:val="26"/>
                <w:lang w:val="en-US"/>
              </w:rPr>
            </w:pPr>
            <w:r w:rsidRPr="00AB2FDC">
              <w:rPr>
                <w:sz w:val="26"/>
                <w:szCs w:val="26"/>
                <w:lang w:val="en-US"/>
              </w:rPr>
              <w:t>Dữ liệu người dùng được cập nhật ở cơ sở dữ liệu và thể hiện lên giao diện</w:t>
            </w:r>
          </w:p>
        </w:tc>
        <w:tc>
          <w:tcPr>
            <w:tcW w:w="1811" w:type="dxa"/>
          </w:tcPr>
          <w:p w14:paraId="761368F2" w14:textId="44AE5326" w:rsidR="003B47DF" w:rsidRPr="00AB2FDC" w:rsidRDefault="003B47DF" w:rsidP="003B47DF">
            <w:pPr>
              <w:rPr>
                <w:sz w:val="26"/>
                <w:szCs w:val="26"/>
              </w:rPr>
            </w:pPr>
            <w:r w:rsidRPr="00AB2FDC">
              <w:rPr>
                <w:sz w:val="26"/>
                <w:szCs w:val="26"/>
                <w:lang w:val="en-US"/>
              </w:rPr>
              <w:t>Pass</w:t>
            </w:r>
          </w:p>
        </w:tc>
      </w:tr>
    </w:tbl>
    <w:p w14:paraId="5C369874" w14:textId="05B99EF4" w:rsidR="00001D2D" w:rsidRPr="00001D2D" w:rsidRDefault="00001D2D" w:rsidP="00001D2D"/>
    <w:p w14:paraId="35B30C4E" w14:textId="77777777" w:rsidR="00A8640A" w:rsidRPr="00A8640A" w:rsidRDefault="00A8640A" w:rsidP="00A8640A"/>
    <w:p w14:paraId="54ED2E87" w14:textId="77777777" w:rsidR="00894282" w:rsidRPr="00894282" w:rsidRDefault="00894282" w:rsidP="00894282">
      <w:pPr>
        <w:rPr>
          <w:rFonts w:cs="Times New Roman"/>
          <w:szCs w:val="26"/>
        </w:rPr>
      </w:pPr>
    </w:p>
    <w:p w14:paraId="4DB5FCC6" w14:textId="75D4306B" w:rsidR="00252775" w:rsidRPr="009826CC" w:rsidRDefault="00252775">
      <w:pPr>
        <w:spacing w:line="240" w:lineRule="auto"/>
        <w:rPr>
          <w:rFonts w:ascii="Times New Roman" w:hAnsi="Times New Roman" w:cs="Times New Roman"/>
          <w:sz w:val="26"/>
          <w:szCs w:val="26"/>
        </w:rPr>
      </w:pPr>
      <w:r w:rsidRPr="009826CC">
        <w:rPr>
          <w:rFonts w:ascii="Times New Roman" w:hAnsi="Times New Roman" w:cs="Times New Roman"/>
          <w:sz w:val="26"/>
          <w:szCs w:val="26"/>
        </w:rPr>
        <w:br w:type="page"/>
      </w:r>
    </w:p>
    <w:p w14:paraId="59AF0A93" w14:textId="7AAE9505" w:rsidR="00252775" w:rsidRPr="009826CC" w:rsidRDefault="00252775" w:rsidP="00674A68">
      <w:pPr>
        <w:pStyle w:val="Heading1"/>
        <w:rPr>
          <w:rFonts w:cs="Times New Roman"/>
          <w:sz w:val="26"/>
          <w:szCs w:val="26"/>
          <w:lang w:val="en-US"/>
        </w:rPr>
      </w:pPr>
      <w:bookmarkStart w:id="425" w:name="_Toc139289747"/>
      <w:bookmarkStart w:id="426" w:name="_Toc154327286"/>
      <w:bookmarkStart w:id="427" w:name="_Toc154412206"/>
      <w:bookmarkStart w:id="428" w:name="_Toc154412252"/>
      <w:bookmarkStart w:id="429" w:name="_Toc184671850"/>
      <w:r w:rsidRPr="009826CC">
        <w:rPr>
          <w:rFonts w:cs="Times New Roman"/>
          <w:sz w:val="26"/>
          <w:szCs w:val="26"/>
          <w:lang w:val="en-US"/>
        </w:rPr>
        <w:lastRenderedPageBreak/>
        <w:t>PHẦN KẾT LUẬN</w:t>
      </w:r>
      <w:bookmarkEnd w:id="425"/>
      <w:bookmarkEnd w:id="426"/>
      <w:bookmarkEnd w:id="427"/>
      <w:bookmarkEnd w:id="428"/>
      <w:bookmarkEnd w:id="429"/>
    </w:p>
    <w:p w14:paraId="2B3590A8" w14:textId="77777777" w:rsidR="00252775" w:rsidRPr="009826CC" w:rsidRDefault="00252775" w:rsidP="000C734F">
      <w:pPr>
        <w:pStyle w:val="Heading2"/>
        <w:numPr>
          <w:ilvl w:val="0"/>
          <w:numId w:val="31"/>
        </w:numPr>
        <w:ind w:left="360"/>
        <w:jc w:val="both"/>
      </w:pPr>
      <w:bookmarkStart w:id="430" w:name="_Toc139289748"/>
      <w:bookmarkStart w:id="431" w:name="_Toc154327287"/>
      <w:bookmarkStart w:id="432" w:name="_Toc154412207"/>
      <w:bookmarkStart w:id="433" w:name="_Toc154412253"/>
      <w:bookmarkStart w:id="434" w:name="_Toc184671851"/>
      <w:r w:rsidRPr="009826CC">
        <w:t>KẾT QUẢ ĐẠT ĐƯỢC</w:t>
      </w:r>
      <w:bookmarkEnd w:id="430"/>
      <w:bookmarkEnd w:id="431"/>
      <w:bookmarkEnd w:id="432"/>
      <w:bookmarkEnd w:id="433"/>
      <w:bookmarkEnd w:id="434"/>
    </w:p>
    <w:p w14:paraId="40FB3C0C" w14:textId="0C922748" w:rsidR="00252775" w:rsidRPr="009826CC" w:rsidRDefault="00171A5F" w:rsidP="008C4E91">
      <w:pPr>
        <w:spacing w:line="360" w:lineRule="auto"/>
        <w:jc w:val="both"/>
        <w:rPr>
          <w:rFonts w:ascii="Times New Roman" w:hAnsi="Times New Roman" w:cs="Times New Roman"/>
          <w:sz w:val="26"/>
          <w:szCs w:val="26"/>
        </w:rPr>
      </w:pPr>
      <w:r>
        <w:rPr>
          <w:rFonts w:ascii="Times New Roman" w:hAnsi="Times New Roman" w:cs="Times New Roman"/>
          <w:sz w:val="26"/>
          <w:szCs w:val="26"/>
        </w:rPr>
        <w:t>Qua quá trình</w:t>
      </w:r>
      <w:r w:rsidR="00252775" w:rsidRPr="009826CC">
        <w:rPr>
          <w:rFonts w:ascii="Times New Roman" w:hAnsi="Times New Roman" w:cs="Times New Roman"/>
          <w:sz w:val="26"/>
          <w:szCs w:val="26"/>
        </w:rPr>
        <w:t xml:space="preserve"> nghiên cứu và hoàn thiện đề tài, nhóm đã đạt được những thành quả sau:</w:t>
      </w:r>
    </w:p>
    <w:p w14:paraId="013B68FD" w14:textId="77777777" w:rsidR="00252775" w:rsidRPr="000C734F" w:rsidRDefault="00252775" w:rsidP="00B03E4D">
      <w:pPr>
        <w:spacing w:line="360" w:lineRule="auto"/>
        <w:rPr>
          <w:rFonts w:ascii="Times New Roman" w:hAnsi="Times New Roman" w:cs="Times New Roman"/>
          <w:i/>
          <w:iCs/>
          <w:sz w:val="26"/>
          <w:szCs w:val="26"/>
        </w:rPr>
      </w:pPr>
      <w:r w:rsidRPr="000C734F">
        <w:rPr>
          <w:rFonts w:ascii="Times New Roman" w:hAnsi="Times New Roman" w:cs="Times New Roman"/>
          <w:i/>
          <w:iCs/>
          <w:sz w:val="26"/>
          <w:szCs w:val="26"/>
        </w:rPr>
        <w:t>Về lý thuyết và kỹ năng:</w:t>
      </w:r>
    </w:p>
    <w:p w14:paraId="291448A1" w14:textId="6FB20D99" w:rsidR="00B03E4D" w:rsidRPr="000C734F" w:rsidRDefault="00B03E4D" w:rsidP="000C734F">
      <w:pPr>
        <w:pStyle w:val="ListParagraph"/>
        <w:numPr>
          <w:ilvl w:val="0"/>
          <w:numId w:val="106"/>
        </w:numPr>
        <w:rPr>
          <w:rFonts w:eastAsia="Times New Roman" w:cs="Times New Roman"/>
          <w:szCs w:val="26"/>
        </w:rPr>
      </w:pPr>
      <w:r w:rsidRPr="000C734F">
        <w:rPr>
          <w:rFonts w:eastAsia="Times New Roman" w:cs="Times New Roman"/>
          <w:szCs w:val="26"/>
        </w:rPr>
        <w:t>Nắm vững kiến thức về các công nghệ mới và phổ biến hiện nay: Nhóm đã thành công trong việc học hỏi và áp dụng các công nghệ hiện đại như ReactJs</w:t>
      </w:r>
      <w:r w:rsidR="00DE6A6C" w:rsidRPr="000C734F">
        <w:rPr>
          <w:rFonts w:eastAsia="Times New Roman" w:cs="Times New Roman"/>
          <w:szCs w:val="26"/>
        </w:rPr>
        <w:t>, Node.js, Express.js, MongoDB</w:t>
      </w:r>
      <w:r w:rsidR="00B15B02" w:rsidRPr="000C734F">
        <w:rPr>
          <w:rFonts w:eastAsia="Times New Roman" w:cs="Times New Roman"/>
          <w:szCs w:val="26"/>
        </w:rPr>
        <w:t>,</w:t>
      </w:r>
      <w:r w:rsidR="008803E4" w:rsidRPr="000C734F">
        <w:rPr>
          <w:rFonts w:eastAsia="Times New Roman" w:cs="Times New Roman"/>
          <w:szCs w:val="26"/>
        </w:rPr>
        <w:t xml:space="preserve"> RESTFul API, JWT và nhiều công nghệ khác</w:t>
      </w:r>
      <w:r w:rsidRPr="000C734F">
        <w:rPr>
          <w:rFonts w:eastAsia="Times New Roman" w:cs="Times New Roman"/>
          <w:szCs w:val="26"/>
        </w:rPr>
        <w:t xml:space="preserve"> vào dự án, từ đó nâng cao kỹ năng lập trình và phát triển phần mềm của từng thành viên.</w:t>
      </w:r>
    </w:p>
    <w:p w14:paraId="6C76FC6E" w14:textId="33466A63" w:rsidR="00B03E4D" w:rsidRPr="000C734F" w:rsidRDefault="00B03E4D" w:rsidP="000C734F">
      <w:pPr>
        <w:pStyle w:val="ListParagraph"/>
        <w:numPr>
          <w:ilvl w:val="0"/>
          <w:numId w:val="106"/>
        </w:numPr>
        <w:rPr>
          <w:rFonts w:cs="Times New Roman"/>
          <w:szCs w:val="26"/>
        </w:rPr>
      </w:pPr>
      <w:r w:rsidRPr="000C734F">
        <w:rPr>
          <w:rFonts w:eastAsia="Times New Roman" w:cs="Times New Roman"/>
          <w:szCs w:val="26"/>
        </w:rPr>
        <w:t>Khả năng giải quyết vấn đề và tư duy logic: Trong quá trình phát triển dự án, nhóm đã phải đối mặt với nhiều vấn đề kỹ thuật phức tạp và đã tìm ra các giải pháp tối ưu để giải quyết chúng.</w:t>
      </w:r>
    </w:p>
    <w:p w14:paraId="1454C9E5" w14:textId="014D1F9F" w:rsidR="004674FE" w:rsidRPr="004E5B98" w:rsidRDefault="00B03E4D" w:rsidP="004E5B98">
      <w:pPr>
        <w:rPr>
          <w:rFonts w:ascii="Times New Roman" w:hAnsi="Times New Roman" w:cs="Times New Roman"/>
          <w:sz w:val="26"/>
          <w:szCs w:val="26"/>
        </w:rPr>
      </w:pPr>
      <w:r w:rsidRPr="004E5B98">
        <w:rPr>
          <w:rFonts w:ascii="Times New Roman" w:hAnsi="Times New Roman" w:cs="Times New Roman"/>
          <w:i/>
          <w:iCs/>
          <w:sz w:val="26"/>
          <w:szCs w:val="26"/>
        </w:rPr>
        <w:t xml:space="preserve">Về </w:t>
      </w:r>
      <w:r w:rsidR="006D36B8" w:rsidRPr="004E5B98">
        <w:rPr>
          <w:rFonts w:ascii="Times New Roman" w:hAnsi="Times New Roman" w:cs="Times New Roman"/>
          <w:i/>
          <w:iCs/>
          <w:sz w:val="26"/>
          <w:szCs w:val="26"/>
        </w:rPr>
        <w:t>hệ thống</w:t>
      </w:r>
      <w:r w:rsidRPr="004E5B98">
        <w:rPr>
          <w:rFonts w:ascii="Times New Roman" w:hAnsi="Times New Roman" w:cs="Times New Roman"/>
          <w:i/>
          <w:iCs/>
          <w:sz w:val="26"/>
          <w:szCs w:val="26"/>
        </w:rPr>
        <w:t>:</w:t>
      </w:r>
      <w:r w:rsidR="007A526C" w:rsidRPr="004E5B98">
        <w:rPr>
          <w:rFonts w:ascii="Times New Roman" w:hAnsi="Times New Roman" w:cs="Times New Roman"/>
          <w:sz w:val="26"/>
          <w:szCs w:val="26"/>
        </w:rPr>
        <w:t xml:space="preserve"> </w:t>
      </w:r>
      <w:r w:rsidR="006D36B8" w:rsidRPr="004E5B98">
        <w:rPr>
          <w:rFonts w:ascii="Times New Roman" w:hAnsi="Times New Roman" w:cs="Times New Roman"/>
          <w:sz w:val="26"/>
          <w:szCs w:val="26"/>
        </w:rPr>
        <w:t>Nhóm đã áp dụng kiến thức học được vào dự án để tạo ra các chức năng đã đề ra trong dự án.</w:t>
      </w:r>
    </w:p>
    <w:p w14:paraId="4CA274B9" w14:textId="77777777" w:rsidR="00252775" w:rsidRPr="009826CC" w:rsidRDefault="00252775" w:rsidP="000C734F">
      <w:pPr>
        <w:pStyle w:val="Heading2"/>
        <w:numPr>
          <w:ilvl w:val="0"/>
          <w:numId w:val="31"/>
        </w:numPr>
        <w:ind w:left="360"/>
        <w:jc w:val="both"/>
      </w:pPr>
      <w:bookmarkStart w:id="435" w:name="_Toc139289749"/>
      <w:bookmarkStart w:id="436" w:name="_Toc154327288"/>
      <w:bookmarkStart w:id="437" w:name="_Toc154412208"/>
      <w:bookmarkStart w:id="438" w:name="_Toc154412254"/>
      <w:bookmarkStart w:id="439" w:name="_Toc184671852"/>
      <w:r w:rsidRPr="009826CC">
        <w:t>ƯU ĐIỂM VÀ NHƯỢC ĐIỂM</w:t>
      </w:r>
      <w:bookmarkEnd w:id="435"/>
      <w:bookmarkEnd w:id="436"/>
      <w:bookmarkEnd w:id="437"/>
      <w:bookmarkEnd w:id="438"/>
      <w:bookmarkEnd w:id="439"/>
    </w:p>
    <w:p w14:paraId="0F64BB52" w14:textId="77777777" w:rsidR="00252775" w:rsidRPr="00674A68" w:rsidRDefault="00252775" w:rsidP="000A49B7">
      <w:pPr>
        <w:spacing w:line="360" w:lineRule="auto"/>
        <w:jc w:val="both"/>
        <w:rPr>
          <w:rFonts w:ascii="Times New Roman" w:hAnsi="Times New Roman" w:cs="Times New Roman"/>
          <w:sz w:val="26"/>
          <w:szCs w:val="26"/>
          <w:lang w:val="vi-VN"/>
        </w:rPr>
      </w:pPr>
      <w:r w:rsidRPr="00674A68">
        <w:rPr>
          <w:rFonts w:ascii="Times New Roman" w:hAnsi="Times New Roman" w:cs="Times New Roman"/>
          <w:sz w:val="26"/>
          <w:szCs w:val="26"/>
        </w:rPr>
        <w:t>Ứng dụng có những ưu điểm như sau:</w:t>
      </w:r>
    </w:p>
    <w:p w14:paraId="5A4F7EE9" w14:textId="638E579A" w:rsidR="00D14390" w:rsidRPr="00674A68" w:rsidRDefault="00D14390" w:rsidP="00674A68">
      <w:pPr>
        <w:pStyle w:val="ListParagraph"/>
        <w:numPr>
          <w:ilvl w:val="0"/>
          <w:numId w:val="107"/>
        </w:numPr>
        <w:rPr>
          <w:rFonts w:cs="Times New Roman"/>
          <w:szCs w:val="26"/>
        </w:rPr>
      </w:pPr>
      <w:r w:rsidRPr="00674A68">
        <w:rPr>
          <w:rFonts w:cs="Times New Roman"/>
          <w:szCs w:val="26"/>
        </w:rPr>
        <w:t>Giao diện người dùng thân thiện và dễ sử dụng: Thiết kế trực quan giúp người dùng dễ dàng thao tác và truy cập các chức năng.</w:t>
      </w:r>
      <w:r w:rsidR="00E46EEA" w:rsidRPr="00674A68">
        <w:rPr>
          <w:rFonts w:cs="Times New Roman"/>
          <w:szCs w:val="26"/>
        </w:rPr>
        <w:t xml:space="preserve"> Kết hợp giữa react và các thư viện hỗ trợ</w:t>
      </w:r>
      <w:r w:rsidR="00150F4A" w:rsidRPr="00674A68">
        <w:rPr>
          <w:rFonts w:cs="Times New Roman"/>
          <w:szCs w:val="26"/>
        </w:rPr>
        <w:t>.</w:t>
      </w:r>
    </w:p>
    <w:p w14:paraId="36C4975F" w14:textId="7ECF121F" w:rsidR="00D14390" w:rsidRPr="00674A68" w:rsidRDefault="00D14390" w:rsidP="00674A68">
      <w:pPr>
        <w:pStyle w:val="ListParagraph"/>
        <w:numPr>
          <w:ilvl w:val="0"/>
          <w:numId w:val="107"/>
        </w:numPr>
        <w:rPr>
          <w:rFonts w:cs="Times New Roman"/>
          <w:szCs w:val="26"/>
        </w:rPr>
      </w:pPr>
      <w:r w:rsidRPr="00674A68">
        <w:rPr>
          <w:rFonts w:cs="Times New Roman"/>
          <w:szCs w:val="26"/>
        </w:rPr>
        <w:t xml:space="preserve">Hệ thống đầy đủ các chức năng cơ bản: Đáp ứng tốt các nhu cầu cơ bản của </w:t>
      </w:r>
      <w:r w:rsidR="00700978" w:rsidRPr="00674A68">
        <w:rPr>
          <w:rFonts w:cs="Times New Roman"/>
          <w:szCs w:val="26"/>
        </w:rPr>
        <w:t>một hệ thống quản lý công việc nhóm như quản lý dự án, quản lý công việc, thông báo về mail người dùng, cho phép người dùng tải lên những tệp đính kèm, thống kê công việc giúp người dùng quản lý công việc tốt hơn</w:t>
      </w:r>
      <w:r w:rsidRPr="00674A68">
        <w:rPr>
          <w:rFonts w:cs="Times New Roman"/>
          <w:szCs w:val="26"/>
        </w:rPr>
        <w:t>.</w:t>
      </w:r>
    </w:p>
    <w:p w14:paraId="2EEFF27A" w14:textId="5D107530" w:rsidR="00D14390" w:rsidRPr="00674A68" w:rsidRDefault="00D14390" w:rsidP="00674A68">
      <w:pPr>
        <w:pStyle w:val="ListParagraph"/>
        <w:numPr>
          <w:ilvl w:val="0"/>
          <w:numId w:val="107"/>
        </w:numPr>
        <w:rPr>
          <w:rFonts w:cs="Times New Roman"/>
          <w:szCs w:val="26"/>
        </w:rPr>
      </w:pPr>
      <w:r w:rsidRPr="00674A68">
        <w:rPr>
          <w:rFonts w:cs="Times New Roman"/>
          <w:szCs w:val="26"/>
        </w:rPr>
        <w:t>Sử dụng các phương thức xác thực và ủy quyền, đảm bảo an toàn cho thông tin người dùng.</w:t>
      </w:r>
    </w:p>
    <w:p w14:paraId="1B0C5565" w14:textId="1CC0927B" w:rsidR="006D0573" w:rsidRPr="00674A68" w:rsidRDefault="006D0573" w:rsidP="00674A68">
      <w:pPr>
        <w:pStyle w:val="ListParagraph"/>
        <w:numPr>
          <w:ilvl w:val="0"/>
          <w:numId w:val="107"/>
        </w:numPr>
        <w:rPr>
          <w:rFonts w:cs="Times New Roman"/>
          <w:szCs w:val="26"/>
        </w:rPr>
      </w:pPr>
      <w:r w:rsidRPr="00674A68">
        <w:rPr>
          <w:rFonts w:cs="Times New Roman"/>
          <w:szCs w:val="26"/>
        </w:rPr>
        <w:t>Xây dựng API bằng Node.js và Express.js</w:t>
      </w:r>
      <w:r w:rsidR="00E46EEA" w:rsidRPr="00674A68">
        <w:rPr>
          <w:rFonts w:cs="Times New Roman"/>
          <w:szCs w:val="26"/>
        </w:rPr>
        <w:t>. Lưu trữ dữ liệu ở MongoDB</w:t>
      </w:r>
    </w:p>
    <w:p w14:paraId="7BDBBF72" w14:textId="77777777" w:rsidR="00674A68" w:rsidRPr="00674A68" w:rsidRDefault="00674A68" w:rsidP="00674A68">
      <w:pPr>
        <w:pStyle w:val="ListParagraph"/>
        <w:rPr>
          <w:rFonts w:cs="Times New Roman"/>
          <w:szCs w:val="26"/>
        </w:rPr>
      </w:pPr>
    </w:p>
    <w:p w14:paraId="1095C6D9" w14:textId="0BB2BE77" w:rsidR="00D14390" w:rsidRDefault="00252775" w:rsidP="000A49B7">
      <w:pPr>
        <w:spacing w:line="360" w:lineRule="auto"/>
        <w:jc w:val="both"/>
        <w:rPr>
          <w:rFonts w:ascii="Times New Roman" w:hAnsi="Times New Roman" w:cs="Times New Roman"/>
          <w:sz w:val="26"/>
          <w:szCs w:val="26"/>
        </w:rPr>
      </w:pPr>
      <w:r w:rsidRPr="009826CC">
        <w:rPr>
          <w:rFonts w:ascii="Times New Roman" w:hAnsi="Times New Roman" w:cs="Times New Roman"/>
          <w:sz w:val="26"/>
          <w:szCs w:val="26"/>
        </w:rPr>
        <w:t>Tuy nhiên, do giới hạn về thời gian và nhân lực, ứng dụng cũng có một số nhược điểm sau:</w:t>
      </w:r>
    </w:p>
    <w:p w14:paraId="7EFB292A" w14:textId="1367E212" w:rsidR="00D14390" w:rsidRPr="00674A68" w:rsidRDefault="00D14390" w:rsidP="00674A68">
      <w:pPr>
        <w:pStyle w:val="ListParagraph"/>
        <w:numPr>
          <w:ilvl w:val="0"/>
          <w:numId w:val="107"/>
        </w:numPr>
        <w:rPr>
          <w:rFonts w:cs="Times New Roman"/>
          <w:szCs w:val="26"/>
        </w:rPr>
      </w:pPr>
      <w:r w:rsidRPr="00674A68">
        <w:rPr>
          <w:rFonts w:eastAsia="Times New Roman" w:cs="Times New Roman"/>
          <w:szCs w:val="26"/>
        </w:rPr>
        <w:t>Phụ thuộc vào</w:t>
      </w:r>
      <w:r w:rsidR="00050F4E" w:rsidRPr="00674A68">
        <w:rPr>
          <w:rFonts w:eastAsia="Times New Roman" w:cs="Times New Roman"/>
          <w:szCs w:val="26"/>
          <w:lang w:val="vi-VN"/>
        </w:rPr>
        <w:t xml:space="preserve"> một số</w:t>
      </w:r>
      <w:r w:rsidRPr="00674A68">
        <w:rPr>
          <w:rFonts w:eastAsia="Times New Roman" w:cs="Times New Roman"/>
          <w:szCs w:val="26"/>
        </w:rPr>
        <w:t xml:space="preserve"> các thư viện và framework bên ngoài</w:t>
      </w:r>
      <w:r w:rsidR="00050F4E" w:rsidRPr="00674A68">
        <w:rPr>
          <w:rFonts w:eastAsia="Times New Roman" w:cs="Times New Roman"/>
          <w:szCs w:val="26"/>
          <w:lang w:val="vi-VN"/>
        </w:rPr>
        <w:t>.</w:t>
      </w:r>
    </w:p>
    <w:p w14:paraId="2C08B02C" w14:textId="0A35832A" w:rsidR="00050F4E" w:rsidRPr="00674A68" w:rsidRDefault="00050F4E" w:rsidP="00674A68">
      <w:pPr>
        <w:pStyle w:val="ListParagraph"/>
        <w:numPr>
          <w:ilvl w:val="0"/>
          <w:numId w:val="107"/>
        </w:numPr>
        <w:rPr>
          <w:rFonts w:cs="Times New Roman"/>
          <w:szCs w:val="26"/>
        </w:rPr>
      </w:pPr>
      <w:r w:rsidRPr="00674A68">
        <w:rPr>
          <w:rFonts w:cs="Times New Roman"/>
          <w:szCs w:val="26"/>
          <w:lang w:val="vi-VN"/>
        </w:rPr>
        <w:t>Phần bảo mật thông tin của người dùng chưa được xem xét kỹ.</w:t>
      </w:r>
    </w:p>
    <w:p w14:paraId="69C54721" w14:textId="77777777" w:rsidR="00252775" w:rsidRPr="009826CC" w:rsidRDefault="00252775" w:rsidP="000C734F">
      <w:pPr>
        <w:pStyle w:val="Heading2"/>
        <w:numPr>
          <w:ilvl w:val="0"/>
          <w:numId w:val="31"/>
        </w:numPr>
        <w:ind w:left="360"/>
        <w:jc w:val="both"/>
      </w:pPr>
      <w:bookmarkStart w:id="440" w:name="_Toc139289750"/>
      <w:bookmarkStart w:id="441" w:name="_Toc154327289"/>
      <w:bookmarkStart w:id="442" w:name="_Toc154412209"/>
      <w:bookmarkStart w:id="443" w:name="_Toc154412255"/>
      <w:bookmarkStart w:id="444" w:name="_Toc184671853"/>
      <w:r w:rsidRPr="009826CC">
        <w:lastRenderedPageBreak/>
        <w:t>HƯỚNG PHÁT TRIỂN</w:t>
      </w:r>
      <w:bookmarkEnd w:id="440"/>
      <w:bookmarkEnd w:id="441"/>
      <w:bookmarkEnd w:id="442"/>
      <w:bookmarkEnd w:id="443"/>
      <w:bookmarkEnd w:id="444"/>
    </w:p>
    <w:p w14:paraId="72C96C68" w14:textId="77777777" w:rsidR="00370FD0" w:rsidRDefault="00252775" w:rsidP="000A49B7">
      <w:pPr>
        <w:spacing w:line="360" w:lineRule="auto"/>
        <w:jc w:val="both"/>
        <w:rPr>
          <w:rFonts w:ascii="Times New Roman" w:hAnsi="Times New Roman" w:cs="Times New Roman"/>
          <w:sz w:val="26"/>
          <w:szCs w:val="26"/>
          <w:lang w:val="vi-VN"/>
        </w:rPr>
      </w:pPr>
      <w:r w:rsidRPr="009826CC">
        <w:rPr>
          <w:rFonts w:ascii="Times New Roman" w:hAnsi="Times New Roman" w:cs="Times New Roman"/>
          <w:sz w:val="26"/>
          <w:szCs w:val="26"/>
        </w:rPr>
        <w:t>Trong tương lai, nhóm</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thực</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hiện</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sẽ</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phát</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triển</w:t>
      </w:r>
      <w:r w:rsidRPr="009826CC">
        <w:rPr>
          <w:rFonts w:ascii="Times New Roman" w:hAnsi="Times New Roman" w:cs="Times New Roman"/>
          <w:spacing w:val="1"/>
          <w:sz w:val="26"/>
          <w:szCs w:val="26"/>
        </w:rPr>
        <w:t xml:space="preserve"> </w:t>
      </w:r>
      <w:r w:rsidRPr="009826CC">
        <w:rPr>
          <w:rFonts w:ascii="Times New Roman" w:hAnsi="Times New Roman" w:cs="Times New Roman"/>
          <w:sz w:val="26"/>
          <w:szCs w:val="26"/>
        </w:rPr>
        <w:t>ứng</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dụng</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theo các</w:t>
      </w:r>
      <w:r w:rsidRPr="009826CC">
        <w:rPr>
          <w:rFonts w:ascii="Times New Roman" w:hAnsi="Times New Roman" w:cs="Times New Roman"/>
          <w:spacing w:val="-2"/>
          <w:sz w:val="26"/>
          <w:szCs w:val="26"/>
        </w:rPr>
        <w:t xml:space="preserve"> </w:t>
      </w:r>
      <w:r w:rsidRPr="009826CC">
        <w:rPr>
          <w:rFonts w:ascii="Times New Roman" w:hAnsi="Times New Roman" w:cs="Times New Roman"/>
          <w:sz w:val="26"/>
          <w:szCs w:val="26"/>
        </w:rPr>
        <w:t>hướng:</w:t>
      </w:r>
    </w:p>
    <w:p w14:paraId="68AAC6E9" w14:textId="05E78CDE" w:rsidR="00370FD0" w:rsidRDefault="00370FD0" w:rsidP="00370FD0">
      <w:pPr>
        <w:pStyle w:val="ListParagraph"/>
        <w:numPr>
          <w:ilvl w:val="0"/>
          <w:numId w:val="71"/>
        </w:numPr>
        <w:rPr>
          <w:rFonts w:cs="Times New Roman"/>
          <w:szCs w:val="26"/>
          <w:lang w:val="vi-VN"/>
        </w:rPr>
      </w:pPr>
      <w:r w:rsidRPr="00370FD0">
        <w:rPr>
          <w:rFonts w:cs="Times New Roman"/>
          <w:szCs w:val="26"/>
        </w:rPr>
        <w:t>Tiếp tục phát triển và nâng cấp giao diện người dùng</w:t>
      </w:r>
      <w:r>
        <w:rPr>
          <w:rFonts w:cs="Times New Roman"/>
          <w:szCs w:val="26"/>
          <w:lang w:val="vi-VN"/>
        </w:rPr>
        <w:t>, cũng như chức năng</w:t>
      </w:r>
      <w:r w:rsidRPr="00370FD0">
        <w:rPr>
          <w:rFonts w:cs="Times New Roman"/>
          <w:szCs w:val="26"/>
        </w:rPr>
        <w:t xml:space="preserve"> một cách khoa học</w:t>
      </w:r>
      <w:r>
        <w:rPr>
          <w:rFonts w:cs="Times New Roman"/>
          <w:szCs w:val="26"/>
          <w:lang w:val="vi-VN"/>
        </w:rPr>
        <w:t>.</w:t>
      </w:r>
    </w:p>
    <w:p w14:paraId="04DB8BFC" w14:textId="1E40D675" w:rsidR="00370FD0" w:rsidRDefault="00370FD0" w:rsidP="00370FD0">
      <w:pPr>
        <w:pStyle w:val="ListParagraph"/>
        <w:numPr>
          <w:ilvl w:val="0"/>
          <w:numId w:val="71"/>
        </w:numPr>
        <w:rPr>
          <w:rFonts w:cs="Times New Roman"/>
          <w:szCs w:val="26"/>
          <w:lang w:val="vi-VN"/>
        </w:rPr>
      </w:pPr>
      <w:r>
        <w:rPr>
          <w:rFonts w:cs="Times New Roman"/>
          <w:szCs w:val="26"/>
          <w:lang w:val="vi-VN"/>
        </w:rPr>
        <w:t>Bổ sung thêm chức năng chat, call video hỗ trợ thuận tiện cho việc trao đổi công việc trong tưng dự án cũng như các thành viên khác trong nhóm.</w:t>
      </w:r>
    </w:p>
    <w:p w14:paraId="582A31EB" w14:textId="670E3179" w:rsidR="00370FD0" w:rsidRPr="00370FD0" w:rsidRDefault="00370FD0" w:rsidP="00370FD0">
      <w:pPr>
        <w:pStyle w:val="ListParagraph"/>
        <w:numPr>
          <w:ilvl w:val="0"/>
          <w:numId w:val="71"/>
        </w:numPr>
        <w:rPr>
          <w:rFonts w:cs="Times New Roman"/>
          <w:szCs w:val="26"/>
          <w:lang w:val="vi-VN"/>
        </w:rPr>
      </w:pPr>
      <w:r>
        <w:rPr>
          <w:rFonts w:cs="Times New Roman"/>
          <w:szCs w:val="26"/>
          <w:lang w:val="vi-VN"/>
        </w:rPr>
        <w:t>Tích hợp AI để tăng hiệu quả làm việc như gợi ý về phân bố tài nguyên cũng như các thành viên cho phù hơn với thời gian và role phù hợp với từng thành viên trong dự án.</w:t>
      </w:r>
    </w:p>
    <w:p w14:paraId="645E4E36" w14:textId="7A9DB687" w:rsidR="00252775" w:rsidRPr="00370FD0" w:rsidRDefault="00370FD0" w:rsidP="00370FD0">
      <w:pPr>
        <w:spacing w:line="360" w:lineRule="auto"/>
        <w:ind w:firstLine="720"/>
        <w:jc w:val="both"/>
        <w:rPr>
          <w:rFonts w:ascii="Times New Roman" w:hAnsi="Times New Roman" w:cs="Times New Roman"/>
          <w:sz w:val="26"/>
          <w:szCs w:val="26"/>
        </w:rPr>
      </w:pPr>
      <w:r>
        <w:rPr>
          <w:rFonts w:cs="Times New Roman"/>
          <w:szCs w:val="26"/>
          <w:lang w:val="vi-VN"/>
        </w:rPr>
        <w:tab/>
      </w:r>
      <w:r w:rsidR="00252775" w:rsidRPr="00370FD0">
        <w:rPr>
          <w:rFonts w:cs="Times New Roman"/>
          <w:szCs w:val="26"/>
        </w:rPr>
        <w:br w:type="page"/>
      </w:r>
    </w:p>
    <w:bookmarkStart w:id="445" w:name="_Toc184671854" w:displacedByCustomXml="next"/>
    <w:bookmarkStart w:id="446" w:name="_Toc154412256" w:displacedByCustomXml="next"/>
    <w:bookmarkStart w:id="447" w:name="_Toc154412210" w:displacedByCustomXml="next"/>
    <w:bookmarkStart w:id="448" w:name="_Toc154327290" w:displacedByCustomXml="next"/>
    <w:bookmarkStart w:id="449" w:name="_Toc121912025" w:displacedByCustomXml="next"/>
    <w:bookmarkStart w:id="450" w:name="_Toc138942462" w:displacedByCustomXml="next"/>
    <w:bookmarkStart w:id="451" w:name="_Toc139289751" w:displacedByCustomXml="next"/>
    <w:sdt>
      <w:sdtPr>
        <w:rPr>
          <w:rFonts w:asciiTheme="minorHAnsi" w:eastAsiaTheme="minorEastAsia" w:hAnsiTheme="minorHAnsi" w:cs="Times New Roman"/>
          <w:b w:val="0"/>
          <w:caps w:val="0"/>
          <w:kern w:val="2"/>
          <w:sz w:val="26"/>
          <w:szCs w:val="26"/>
          <w:lang w:val="en-US"/>
          <w14:ligatures w14:val="standardContextual"/>
        </w:rPr>
        <w:id w:val="124670706"/>
      </w:sdtPr>
      <w:sdtEndPr>
        <w:rPr>
          <w:rFonts w:ascii="Times New Roman" w:eastAsiaTheme="minorHAnsi" w:hAnsi="Times New Roman" w:cstheme="minorBidi"/>
          <w:kern w:val="0"/>
          <w:szCs w:val="22"/>
          <w:lang w:val="en-GB"/>
          <w14:ligatures w14:val="none"/>
        </w:rPr>
      </w:sdtEndPr>
      <w:sdtContent>
        <w:p w14:paraId="10EB5B3E" w14:textId="77777777" w:rsidR="00252775" w:rsidRPr="000A1E41" w:rsidRDefault="00252775" w:rsidP="00674A68">
          <w:pPr>
            <w:pStyle w:val="Heading1"/>
            <w:rPr>
              <w:rFonts w:cs="Times New Roman"/>
              <w:sz w:val="26"/>
              <w:szCs w:val="26"/>
            </w:rPr>
          </w:pPr>
          <w:r w:rsidRPr="000A1E41">
            <w:rPr>
              <w:rFonts w:cs="Times New Roman"/>
              <w:sz w:val="26"/>
              <w:szCs w:val="26"/>
            </w:rPr>
            <w:t>TÀI LIỆU THAM KHẢO</w:t>
          </w:r>
          <w:bookmarkEnd w:id="451"/>
          <w:bookmarkEnd w:id="450"/>
          <w:bookmarkEnd w:id="449"/>
          <w:bookmarkEnd w:id="448"/>
          <w:bookmarkEnd w:id="447"/>
          <w:bookmarkEnd w:id="446"/>
          <w:bookmarkEnd w:id="445"/>
        </w:p>
        <w:p w14:paraId="7A901E4D" w14:textId="1D820B52" w:rsidR="00CA098F" w:rsidRDefault="00DD55BD" w:rsidP="009F0984">
          <w:pPr>
            <w:pStyle w:val="ListParagraph"/>
            <w:numPr>
              <w:ilvl w:val="0"/>
              <w:numId w:val="37"/>
            </w:numPr>
            <w:ind w:hanging="436"/>
          </w:pPr>
          <w:r w:rsidRPr="000A1E41">
            <w:t>TopDev</w:t>
          </w:r>
          <w:r w:rsidR="009305E4" w:rsidRPr="000A1E41">
            <w:t xml:space="preserve">, </w:t>
          </w:r>
          <w:r w:rsidR="009A2C78">
            <w:t>“</w:t>
          </w:r>
          <w:r w:rsidR="001245EB" w:rsidRPr="001245EB">
            <w:t>React là gì? Lộ trình trở thành lập trình viên ReactJS</w:t>
          </w:r>
          <w:r w:rsidR="009A2C78">
            <w:rPr>
              <w:i/>
              <w:iCs/>
            </w:rPr>
            <w:t>”</w:t>
          </w:r>
          <w:r w:rsidR="00D5188D" w:rsidRPr="000A1E41">
            <w:t>,</w:t>
          </w:r>
        </w:p>
        <w:p w14:paraId="44570C3C" w14:textId="5EA97BDC" w:rsidR="009305E4" w:rsidRPr="000A1E41" w:rsidRDefault="00D5188D" w:rsidP="00CA098F">
          <w:pPr>
            <w:pStyle w:val="ListParagraph"/>
          </w:pPr>
          <w:r w:rsidRPr="000A1E41">
            <w:t xml:space="preserve"> </w:t>
          </w:r>
          <w:hyperlink r:id="rId91" w:history="1">
            <w:r w:rsidR="001245EB" w:rsidRPr="00E35FB8">
              <w:rPr>
                <w:rStyle w:val="Hyperlink"/>
              </w:rPr>
              <w:t>https://topdev.vn/blog/react-la-gi-lo-trinh/</w:t>
            </w:r>
          </w:hyperlink>
          <w:r w:rsidR="00CA098F">
            <w:t xml:space="preserve">, </w:t>
          </w:r>
          <w:r w:rsidRPr="000A1E41">
            <w:t xml:space="preserve">ngày </w:t>
          </w:r>
          <w:r w:rsidR="00CA098F">
            <w:t>2</w:t>
          </w:r>
          <w:r w:rsidR="00E82C01">
            <w:t>7</w:t>
          </w:r>
          <w:r w:rsidR="00CA098F">
            <w:t>/</w:t>
          </w:r>
          <w:r w:rsidR="00E82C01">
            <w:t>08</w:t>
          </w:r>
          <w:r w:rsidR="00CA098F">
            <w:t>/2024</w:t>
          </w:r>
          <w:r w:rsidRPr="000A1E41">
            <w:t>.</w:t>
          </w:r>
        </w:p>
        <w:p w14:paraId="7F14590A" w14:textId="77777777" w:rsidR="00CA098F" w:rsidRDefault="009305E4" w:rsidP="009F0984">
          <w:pPr>
            <w:pStyle w:val="ListParagraph"/>
            <w:numPr>
              <w:ilvl w:val="0"/>
              <w:numId w:val="37"/>
            </w:numPr>
            <w:ind w:hanging="436"/>
          </w:pPr>
          <w:r w:rsidRPr="000A1E41">
            <w:t xml:space="preserve">TopDev, </w:t>
          </w:r>
          <w:r w:rsidR="009A2C78">
            <w:t>“</w:t>
          </w:r>
          <w:r w:rsidRPr="009A2C78">
            <w:rPr>
              <w:i/>
              <w:iCs/>
            </w:rPr>
            <w:t>RESTful API là gì? Cách thiết kế RESTful API</w:t>
          </w:r>
          <w:r w:rsidR="009A2C78">
            <w:rPr>
              <w:i/>
              <w:iCs/>
            </w:rPr>
            <w:t>”</w:t>
          </w:r>
          <w:r w:rsidRPr="000A1E41">
            <w:t xml:space="preserve">, </w:t>
          </w:r>
        </w:p>
        <w:p w14:paraId="49300880" w14:textId="03199F2F" w:rsidR="009305E4" w:rsidRPr="000A1E41" w:rsidRDefault="00CA098F" w:rsidP="00CA098F">
          <w:pPr>
            <w:pStyle w:val="ListParagraph"/>
          </w:pPr>
          <w:hyperlink r:id="rId92" w:history="1">
            <w:r w:rsidRPr="00832704">
              <w:rPr>
                <w:rStyle w:val="Hyperlink"/>
              </w:rPr>
              <w:t>https://topdev.vn/blog/restful-api-la-gi/</w:t>
            </w:r>
          </w:hyperlink>
          <w:r>
            <w:t xml:space="preserve">, </w:t>
          </w:r>
          <w:r w:rsidR="009305E4" w:rsidRPr="000A1E41">
            <w:t xml:space="preserve">ngày truy cập </w:t>
          </w:r>
          <w:r>
            <w:t>2</w:t>
          </w:r>
          <w:r w:rsidR="00E82C01">
            <w:t>7</w:t>
          </w:r>
          <w:r>
            <w:t>/</w:t>
          </w:r>
          <w:r w:rsidR="00E82C01">
            <w:t>08</w:t>
          </w:r>
          <w:r>
            <w:t>/2024</w:t>
          </w:r>
          <w:r w:rsidR="009305E4" w:rsidRPr="000A1E41">
            <w:t>.</w:t>
          </w:r>
        </w:p>
        <w:p w14:paraId="0E3E07CF" w14:textId="493C5DD9" w:rsidR="00CA098F" w:rsidRPr="00CA098F" w:rsidRDefault="00DD55BD" w:rsidP="009F0984">
          <w:pPr>
            <w:pStyle w:val="ListParagraph"/>
            <w:numPr>
              <w:ilvl w:val="0"/>
              <w:numId w:val="37"/>
            </w:numPr>
            <w:ind w:hanging="436"/>
          </w:pPr>
          <w:r w:rsidRPr="000A1E41">
            <w:t>TopDev</w:t>
          </w:r>
          <w:r w:rsidR="009305E4" w:rsidRPr="000A1E41">
            <w:rPr>
              <w:rFonts w:cs="Times New Roman"/>
              <w:bCs/>
              <w:i/>
              <w:iCs/>
              <w:szCs w:val="26"/>
            </w:rPr>
            <w:t>,</w:t>
          </w:r>
          <w:r w:rsidR="009305E4" w:rsidRPr="000A1E41">
            <w:rPr>
              <w:rFonts w:cs="Times New Roman"/>
              <w:bCs/>
              <w:szCs w:val="26"/>
            </w:rPr>
            <w:t xml:space="preserve"> </w:t>
          </w:r>
          <w:r w:rsidR="009A2C78">
            <w:rPr>
              <w:rFonts w:cs="Times New Roman"/>
              <w:bCs/>
              <w:szCs w:val="26"/>
            </w:rPr>
            <w:t>“</w:t>
          </w:r>
          <w:r w:rsidR="00230CBC" w:rsidRPr="00230CBC">
            <w:rPr>
              <w:rFonts w:cs="Times New Roman"/>
              <w:bCs/>
              <w:i/>
              <w:iCs/>
              <w:szCs w:val="26"/>
            </w:rPr>
            <w:t>Node.js là gì? Tổng hợp kiến thức NodeJS từ A-Z</w:t>
          </w:r>
          <w:r w:rsidR="009A2C78">
            <w:rPr>
              <w:rFonts w:cs="Times New Roman"/>
              <w:bCs/>
              <w:i/>
              <w:iCs/>
              <w:szCs w:val="26"/>
            </w:rPr>
            <w:t>”</w:t>
          </w:r>
          <w:r w:rsidR="00CA098F">
            <w:rPr>
              <w:rFonts w:cs="Times New Roman"/>
              <w:szCs w:val="26"/>
            </w:rPr>
            <w:t>,</w:t>
          </w:r>
        </w:p>
        <w:p w14:paraId="5B8C48A7" w14:textId="48EE3F0C" w:rsidR="00800663" w:rsidRPr="000A1E41" w:rsidRDefault="00DD55BD" w:rsidP="00CA098F">
          <w:pPr>
            <w:pStyle w:val="ListParagraph"/>
          </w:pPr>
          <w:hyperlink r:id="rId93" w:history="1">
            <w:r w:rsidRPr="00E35FB8">
              <w:rPr>
                <w:rStyle w:val="Hyperlink"/>
              </w:rPr>
              <w:t>https://topdev.vn/blog/node-js-la-gi/</w:t>
            </w:r>
          </w:hyperlink>
          <w:r>
            <w:t xml:space="preserve"> </w:t>
          </w:r>
          <w:r w:rsidR="003F5248" w:rsidRPr="000A1E41">
            <w:rPr>
              <w:rFonts w:cs="Times New Roman"/>
              <w:spacing w:val="-1"/>
              <w:szCs w:val="26"/>
              <w:u w:color="0462C1"/>
            </w:rPr>
            <w:t xml:space="preserve">, ngày </w:t>
          </w:r>
          <w:r w:rsidR="00CA098F">
            <w:t>2</w:t>
          </w:r>
          <w:r w:rsidR="00E82C01">
            <w:t>7</w:t>
          </w:r>
          <w:r w:rsidR="00CA098F">
            <w:t>/</w:t>
          </w:r>
          <w:r w:rsidR="00E82C01">
            <w:t>08</w:t>
          </w:r>
          <w:r w:rsidR="00CA098F">
            <w:t>/2024</w:t>
          </w:r>
          <w:r w:rsidR="003F5248" w:rsidRPr="000A1E41">
            <w:rPr>
              <w:rFonts w:cs="Times New Roman"/>
              <w:spacing w:val="-1"/>
              <w:szCs w:val="26"/>
              <w:u w:color="0462C1"/>
            </w:rPr>
            <w:t>.</w:t>
          </w:r>
        </w:p>
        <w:p w14:paraId="0BEAA0C4" w14:textId="0468A832" w:rsidR="00CA098F" w:rsidRPr="00CA098F" w:rsidRDefault="00CA098F" w:rsidP="009F0984">
          <w:pPr>
            <w:pStyle w:val="ListParagraph"/>
            <w:numPr>
              <w:ilvl w:val="0"/>
              <w:numId w:val="37"/>
            </w:numPr>
            <w:ind w:hanging="436"/>
          </w:pPr>
          <w:r>
            <w:rPr>
              <w:rFonts w:cs="Times New Roman"/>
              <w:szCs w:val="26"/>
            </w:rPr>
            <w:t>W3School</w:t>
          </w:r>
          <w:r w:rsidR="009305E4" w:rsidRPr="000A1E41">
            <w:rPr>
              <w:rFonts w:cs="Times New Roman"/>
              <w:szCs w:val="26"/>
            </w:rPr>
            <w:t xml:space="preserve">, </w:t>
          </w:r>
          <w:r w:rsidR="009A2C78">
            <w:rPr>
              <w:rFonts w:cs="Times New Roman"/>
              <w:szCs w:val="26"/>
            </w:rPr>
            <w:t>“</w:t>
          </w:r>
          <w:r w:rsidRPr="00CA098F">
            <w:rPr>
              <w:rFonts w:cs="Times New Roman"/>
              <w:i/>
              <w:iCs/>
              <w:szCs w:val="26"/>
            </w:rPr>
            <w:t>React Tutorial</w:t>
          </w:r>
          <w:r w:rsidR="009A2C78">
            <w:rPr>
              <w:rFonts w:cs="Times New Roman"/>
              <w:i/>
              <w:iCs/>
              <w:szCs w:val="26"/>
            </w:rPr>
            <w:t>”</w:t>
          </w:r>
          <w:r>
            <w:rPr>
              <w:rFonts w:cs="Times New Roman"/>
              <w:i/>
              <w:iCs/>
              <w:szCs w:val="26"/>
            </w:rPr>
            <w:t>,</w:t>
          </w:r>
        </w:p>
        <w:p w14:paraId="5BEBE0CE" w14:textId="42A5201D" w:rsidR="00CA5834" w:rsidRPr="006339A8" w:rsidRDefault="00CA098F" w:rsidP="00CA098F">
          <w:pPr>
            <w:pStyle w:val="ListParagraph"/>
          </w:pPr>
          <w:hyperlink r:id="rId94" w:history="1">
            <w:r w:rsidRPr="00832704">
              <w:rPr>
                <w:rStyle w:val="Hyperlink"/>
                <w:rFonts w:cs="Times New Roman"/>
                <w:szCs w:val="26"/>
              </w:rPr>
              <w:t>https://www.w3schools.com/REACT/DEFAULT.ASP</w:t>
            </w:r>
          </w:hyperlink>
          <w:r w:rsidR="003F5248" w:rsidRPr="000A1E41">
            <w:rPr>
              <w:rFonts w:cs="Times New Roman"/>
              <w:szCs w:val="26"/>
            </w:rPr>
            <w:t>,</w:t>
          </w:r>
          <w:r>
            <w:rPr>
              <w:rFonts w:cs="Times New Roman"/>
              <w:szCs w:val="26"/>
            </w:rPr>
            <w:t xml:space="preserve"> </w:t>
          </w:r>
          <w:r w:rsidR="003F5248" w:rsidRPr="000A1E41">
            <w:rPr>
              <w:rFonts w:cs="Times New Roman"/>
              <w:szCs w:val="26"/>
            </w:rPr>
            <w:t xml:space="preserve"> ngày </w:t>
          </w:r>
          <w:r>
            <w:t>2</w:t>
          </w:r>
          <w:r w:rsidR="00E82C01">
            <w:t>7</w:t>
          </w:r>
          <w:r>
            <w:t>/</w:t>
          </w:r>
          <w:r w:rsidR="00E82C01">
            <w:t>08</w:t>
          </w:r>
          <w:r>
            <w:t>/2024</w:t>
          </w:r>
          <w:r w:rsidR="00CA5834" w:rsidRPr="000A1E41">
            <w:rPr>
              <w:rFonts w:cs="Times New Roman"/>
              <w:szCs w:val="26"/>
            </w:rPr>
            <w:t>.</w:t>
          </w:r>
        </w:p>
        <w:p w14:paraId="6C594D8B" w14:textId="77777777" w:rsidR="00CA098F" w:rsidRDefault="006339A8" w:rsidP="009F0984">
          <w:pPr>
            <w:pStyle w:val="ListParagraph"/>
            <w:numPr>
              <w:ilvl w:val="0"/>
              <w:numId w:val="37"/>
            </w:numPr>
            <w:ind w:hanging="436"/>
          </w:pPr>
          <w:r>
            <w:t>MUI, “</w:t>
          </w:r>
          <w:r w:rsidRPr="00CA098F">
            <w:rPr>
              <w:i/>
              <w:iCs/>
            </w:rPr>
            <w:t>Material UI - Overview</w:t>
          </w:r>
          <w:r>
            <w:t xml:space="preserve">”,  </w:t>
          </w:r>
        </w:p>
        <w:p w14:paraId="7CB7BA95" w14:textId="5F6366B8" w:rsidR="00E82C01" w:rsidRPr="00E82C01" w:rsidRDefault="00E82C01" w:rsidP="00E82C01">
          <w:pPr>
            <w:pStyle w:val="ListParagraph"/>
            <w:rPr>
              <w:rFonts w:asciiTheme="minorHAnsi" w:eastAsiaTheme="minorEastAsia" w:hAnsiTheme="minorHAnsi"/>
              <w:szCs w:val="26"/>
            </w:rPr>
          </w:pPr>
          <w:hyperlink r:id="rId95" w:history="1">
            <w:r w:rsidRPr="00E35FB8">
              <w:rPr>
                <w:rStyle w:val="Hyperlink"/>
              </w:rPr>
              <w:t>https://mui.com/material-ui/getting-started/</w:t>
            </w:r>
          </w:hyperlink>
          <w:r>
            <w:t>, ngày 2</w:t>
          </w:r>
          <w:r w:rsidR="002A0D3D">
            <w:t>7</w:t>
          </w:r>
          <w:r>
            <w:t>/</w:t>
          </w:r>
          <w:r w:rsidR="002A0D3D">
            <w:t>08</w:t>
          </w:r>
          <w:r>
            <w:t>/2024</w:t>
          </w:r>
        </w:p>
        <w:p w14:paraId="7880A633" w14:textId="0ADFBC8B" w:rsidR="00DC7F54" w:rsidRDefault="000A27B3" w:rsidP="009F0984">
          <w:pPr>
            <w:pStyle w:val="ListParagraph"/>
            <w:numPr>
              <w:ilvl w:val="0"/>
              <w:numId w:val="37"/>
            </w:numPr>
            <w:ind w:hanging="436"/>
          </w:pPr>
          <w:r>
            <w:t>Viblo, “</w:t>
          </w:r>
          <w:r w:rsidR="00EF39B0" w:rsidRPr="00EF39B0">
            <w:t>Sử dụng Cloudinary để quản lý ảnh cho ứng dụng của bạn</w:t>
          </w:r>
          <w:r w:rsidR="00EF39B0">
            <w:t>”</w:t>
          </w:r>
        </w:p>
        <w:p w14:paraId="77C6E2C6" w14:textId="6031235E" w:rsidR="00566342" w:rsidRDefault="00566342" w:rsidP="00566342">
          <w:pPr>
            <w:pStyle w:val="ListParagraph"/>
          </w:pPr>
          <w:hyperlink r:id="rId96" w:history="1">
            <w:r w:rsidRPr="00E35FB8">
              <w:rPr>
                <w:rStyle w:val="Hyperlink"/>
              </w:rPr>
              <w:t>https://viblo.asia/p/su-dung-cloudinary-de-quan-ly-anh-cho-ung-dung-cua-ban-E7bGoxggv5e2</w:t>
            </w:r>
          </w:hyperlink>
          <w:r>
            <w:t>, ngày 27/08/2024</w:t>
          </w:r>
        </w:p>
        <w:p w14:paraId="39A7212E" w14:textId="77777777" w:rsidR="002C5310" w:rsidRDefault="00E41813" w:rsidP="009F0984">
          <w:pPr>
            <w:pStyle w:val="ListParagraph"/>
            <w:numPr>
              <w:ilvl w:val="0"/>
              <w:numId w:val="37"/>
            </w:numPr>
            <w:ind w:hanging="436"/>
          </w:pPr>
          <w:r w:rsidRPr="00E41813">
            <w:t>Topdev</w:t>
          </w:r>
          <w:r>
            <w:t>, “</w:t>
          </w:r>
          <w:r w:rsidR="002C5310" w:rsidRPr="002C5310">
            <w:t>Expressjs là gì? Framework mạnh mẽ Nodejs Express</w:t>
          </w:r>
          <w:r w:rsidR="002C5310">
            <w:t>”</w:t>
          </w:r>
        </w:p>
        <w:p w14:paraId="30A6E2F4" w14:textId="5B07FCCB" w:rsidR="002C5310" w:rsidRDefault="002C5310" w:rsidP="002C5310">
          <w:pPr>
            <w:pStyle w:val="ListParagraph"/>
          </w:pPr>
          <w:hyperlink r:id="rId97" w:history="1">
            <w:r w:rsidRPr="00E35FB8">
              <w:rPr>
                <w:rStyle w:val="Hyperlink"/>
              </w:rPr>
              <w:t>https://topdev.vn/blog/express-js-la-gi/</w:t>
            </w:r>
          </w:hyperlink>
          <w:r>
            <w:t xml:space="preserve"> , ngày 27/08/2024</w:t>
          </w:r>
        </w:p>
        <w:p w14:paraId="7722D06F" w14:textId="135DD419" w:rsidR="002228EB" w:rsidRDefault="002228EB" w:rsidP="002228EB">
          <w:pPr>
            <w:pStyle w:val="ListParagraph"/>
            <w:numPr>
              <w:ilvl w:val="0"/>
              <w:numId w:val="37"/>
            </w:numPr>
            <w:ind w:hanging="436"/>
          </w:pPr>
          <w:r w:rsidRPr="002228EB">
            <w:t>Itviec</w:t>
          </w:r>
          <w:r>
            <w:t>, “</w:t>
          </w:r>
          <w:r w:rsidRPr="002228EB">
            <w:t>MongoDB là gì? Định nghĩa và Hiểu rõ A-Z về MongoDB</w:t>
          </w:r>
          <w:r>
            <w:t>”</w:t>
          </w:r>
        </w:p>
        <w:p w14:paraId="6B1D51EC" w14:textId="4D96B730" w:rsidR="00EF39B0" w:rsidRDefault="002228EB" w:rsidP="002228EB">
          <w:pPr>
            <w:pStyle w:val="ListParagraph"/>
          </w:pPr>
          <w:hyperlink r:id="rId98" w:history="1">
            <w:r w:rsidRPr="00E35FB8">
              <w:rPr>
                <w:rStyle w:val="Hyperlink"/>
              </w:rPr>
              <w:t>https://itviec.com/blog/mongodb-la-gi/</w:t>
            </w:r>
          </w:hyperlink>
          <w:r>
            <w:t xml:space="preserve"> , ngày 27/08/2024</w:t>
          </w:r>
        </w:p>
      </w:sdtContent>
    </w:sdt>
    <w:p w14:paraId="17E77740" w14:textId="77777777" w:rsidR="00E82C01" w:rsidRPr="000A1E41" w:rsidRDefault="00E82C01" w:rsidP="00CA098F">
      <w:pPr>
        <w:pStyle w:val="ListParagraph"/>
      </w:pPr>
    </w:p>
    <w:p w14:paraId="4EBEB5DB" w14:textId="0949BE53" w:rsidR="00F515F1" w:rsidRPr="00D14390" w:rsidRDefault="00F515F1" w:rsidP="00D14390">
      <w:pPr>
        <w:rPr>
          <w:rFonts w:ascii="Times New Roman" w:hAnsi="Times New Roman" w:cs="Times New Roman"/>
          <w:sz w:val="26"/>
          <w:szCs w:val="26"/>
        </w:rPr>
      </w:pPr>
    </w:p>
    <w:sectPr w:rsidR="00F515F1" w:rsidRPr="00D14390" w:rsidSect="00B347A3">
      <w:head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8EAD5" w14:textId="77777777" w:rsidR="007E495C" w:rsidRDefault="007E495C">
      <w:pPr>
        <w:spacing w:after="0" w:line="240" w:lineRule="auto"/>
      </w:pPr>
      <w:r>
        <w:separator/>
      </w:r>
    </w:p>
  </w:endnote>
  <w:endnote w:type="continuationSeparator" w:id="0">
    <w:p w14:paraId="7F2E46E8" w14:textId="77777777" w:rsidR="007E495C" w:rsidRDefault="007E495C">
      <w:pPr>
        <w:spacing w:after="0" w:line="240" w:lineRule="auto"/>
      </w:pPr>
      <w:r>
        <w:continuationSeparator/>
      </w:r>
    </w:p>
  </w:endnote>
  <w:endnote w:type="continuationNotice" w:id="1">
    <w:p w14:paraId="4E7E1448" w14:textId="77777777" w:rsidR="007E495C" w:rsidRDefault="007E49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7955871"/>
    </w:sdtPr>
    <w:sdtContent>
      <w:p w14:paraId="5E26B3CA" w14:textId="77777777" w:rsidR="00E663A1" w:rsidRDefault="00E663A1">
        <w:pPr>
          <w:pStyle w:val="Caption"/>
        </w:pPr>
        <w:r>
          <w:fldChar w:fldCharType="begin"/>
        </w:r>
        <w:r>
          <w:instrText>PAGE   \* MERGEFORMAT</w:instrText>
        </w:r>
        <w:r>
          <w:fldChar w:fldCharType="separate"/>
        </w:r>
        <w:r>
          <w:rPr>
            <w:lang w:val="vi-VN"/>
          </w:rPr>
          <w:t>2</w:t>
        </w:r>
        <w:r>
          <w:fldChar w:fldCharType="end"/>
        </w:r>
      </w:p>
    </w:sdtContent>
  </w:sdt>
  <w:p w14:paraId="0DCC3FC7" w14:textId="77777777" w:rsidR="00E663A1" w:rsidRDefault="00E663A1">
    <w:pPr>
      <w:pStyle w:val="Caption"/>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34074" w14:textId="440A27F5" w:rsidR="006C4EC5" w:rsidRDefault="006C4EC5">
    <w:pPr>
      <w:pStyle w:val="Footer"/>
      <w:jc w:val="center"/>
    </w:pPr>
  </w:p>
  <w:p w14:paraId="0A4339F4" w14:textId="6AF32805" w:rsidR="00BD1E15" w:rsidRDefault="00BD1E15">
    <w:pPr>
      <w:pStyle w:val="Caption"/>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517603"/>
      <w:docPartObj>
        <w:docPartGallery w:val="Page Numbers (Bottom of Page)"/>
        <w:docPartUnique/>
      </w:docPartObj>
    </w:sdtPr>
    <w:sdtEndPr>
      <w:rPr>
        <w:noProof/>
      </w:rPr>
    </w:sdtEndPr>
    <w:sdtContent>
      <w:p w14:paraId="3D2E628E" w14:textId="77777777" w:rsidR="006C4EC5" w:rsidRDefault="006C4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87B847" w14:textId="77777777" w:rsidR="006C4EC5" w:rsidRDefault="006C4EC5">
    <w:pPr>
      <w:pStyle w:val="Caption"/>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4"/>
      </w:rPr>
      <w:id w:val="423922926"/>
    </w:sdtPr>
    <w:sdtContent>
      <w:p w14:paraId="055B8983" w14:textId="2CBF61EE" w:rsidR="00BD1E15" w:rsidRDefault="00C74FC6">
        <w:pPr>
          <w:pStyle w:val="Caption"/>
          <w:rPr>
            <w:szCs w:val="24"/>
          </w:rPr>
        </w:pPr>
        <w:r>
          <w:rPr>
            <w:szCs w:val="24"/>
          </w:rPr>
          <w:fldChar w:fldCharType="begin"/>
        </w:r>
        <w:r>
          <w:rPr>
            <w:szCs w:val="24"/>
          </w:rPr>
          <w:instrText>PAGE   \* MERGEFORMAT</w:instrText>
        </w:r>
        <w:r>
          <w:rPr>
            <w:szCs w:val="24"/>
          </w:rPr>
          <w:fldChar w:fldCharType="separate"/>
        </w:r>
        <w:r>
          <w:rPr>
            <w:szCs w:val="24"/>
            <w:lang w:val="vi-VN"/>
          </w:rPr>
          <w:t>2</w:t>
        </w:r>
        <w:r>
          <w:rPr>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C0D18" w14:textId="77777777" w:rsidR="007E495C" w:rsidRDefault="007E495C">
      <w:pPr>
        <w:spacing w:after="0" w:line="240" w:lineRule="auto"/>
      </w:pPr>
      <w:r>
        <w:separator/>
      </w:r>
    </w:p>
  </w:footnote>
  <w:footnote w:type="continuationSeparator" w:id="0">
    <w:p w14:paraId="6EF64308" w14:textId="77777777" w:rsidR="007E495C" w:rsidRDefault="007E495C">
      <w:pPr>
        <w:spacing w:after="0" w:line="240" w:lineRule="auto"/>
      </w:pPr>
      <w:r>
        <w:continuationSeparator/>
      </w:r>
    </w:p>
  </w:footnote>
  <w:footnote w:type="continuationNotice" w:id="1">
    <w:p w14:paraId="758C1220" w14:textId="77777777" w:rsidR="007E495C" w:rsidRDefault="007E49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1547A" w14:textId="77777777" w:rsidR="00BD1E15" w:rsidRPr="00EB1552" w:rsidRDefault="00BD1E15" w:rsidP="00C74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70F03"/>
    <w:multiLevelType w:val="hybridMultilevel"/>
    <w:tmpl w:val="1DD86A7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938B8A"/>
    <w:multiLevelType w:val="hybridMultilevel"/>
    <w:tmpl w:val="1B62BDAC"/>
    <w:lvl w:ilvl="0" w:tplc="106090B4">
      <w:start w:val="1"/>
      <w:numFmt w:val="bullet"/>
      <w:lvlText w:val=""/>
      <w:lvlJc w:val="left"/>
      <w:pPr>
        <w:ind w:left="1170" w:hanging="360"/>
      </w:pPr>
      <w:rPr>
        <w:rFonts w:ascii="Symbol" w:hAnsi="Symbol" w:hint="default"/>
      </w:rPr>
    </w:lvl>
    <w:lvl w:ilvl="1" w:tplc="EFCE79B4">
      <w:start w:val="1"/>
      <w:numFmt w:val="bullet"/>
      <w:lvlText w:val="o"/>
      <w:lvlJc w:val="left"/>
      <w:pPr>
        <w:ind w:left="1890" w:hanging="360"/>
      </w:pPr>
      <w:rPr>
        <w:rFonts w:ascii="Courier New" w:hAnsi="Courier New" w:hint="default"/>
      </w:rPr>
    </w:lvl>
    <w:lvl w:ilvl="2" w:tplc="4EB04F40">
      <w:start w:val="1"/>
      <w:numFmt w:val="bullet"/>
      <w:lvlText w:val=""/>
      <w:lvlJc w:val="left"/>
      <w:pPr>
        <w:ind w:left="2610" w:hanging="360"/>
      </w:pPr>
      <w:rPr>
        <w:rFonts w:ascii="Wingdings" w:hAnsi="Wingdings" w:hint="default"/>
      </w:rPr>
    </w:lvl>
    <w:lvl w:ilvl="3" w:tplc="CF62A270">
      <w:start w:val="1"/>
      <w:numFmt w:val="bullet"/>
      <w:lvlText w:val=""/>
      <w:lvlJc w:val="left"/>
      <w:pPr>
        <w:ind w:left="3330" w:hanging="360"/>
      </w:pPr>
      <w:rPr>
        <w:rFonts w:ascii="Symbol" w:hAnsi="Symbol" w:hint="default"/>
      </w:rPr>
    </w:lvl>
    <w:lvl w:ilvl="4" w:tplc="19AC5CD4">
      <w:start w:val="1"/>
      <w:numFmt w:val="bullet"/>
      <w:lvlText w:val="o"/>
      <w:lvlJc w:val="left"/>
      <w:pPr>
        <w:ind w:left="4050" w:hanging="360"/>
      </w:pPr>
      <w:rPr>
        <w:rFonts w:ascii="Courier New" w:hAnsi="Courier New" w:hint="default"/>
      </w:rPr>
    </w:lvl>
    <w:lvl w:ilvl="5" w:tplc="A2E2413E">
      <w:start w:val="1"/>
      <w:numFmt w:val="bullet"/>
      <w:lvlText w:val=""/>
      <w:lvlJc w:val="left"/>
      <w:pPr>
        <w:ind w:left="4770" w:hanging="360"/>
      </w:pPr>
      <w:rPr>
        <w:rFonts w:ascii="Wingdings" w:hAnsi="Wingdings" w:hint="default"/>
      </w:rPr>
    </w:lvl>
    <w:lvl w:ilvl="6" w:tplc="612EAD44">
      <w:start w:val="1"/>
      <w:numFmt w:val="bullet"/>
      <w:lvlText w:val=""/>
      <w:lvlJc w:val="left"/>
      <w:pPr>
        <w:ind w:left="5490" w:hanging="360"/>
      </w:pPr>
      <w:rPr>
        <w:rFonts w:ascii="Symbol" w:hAnsi="Symbol" w:hint="default"/>
      </w:rPr>
    </w:lvl>
    <w:lvl w:ilvl="7" w:tplc="7A08F3DE">
      <w:start w:val="1"/>
      <w:numFmt w:val="bullet"/>
      <w:lvlText w:val="o"/>
      <w:lvlJc w:val="left"/>
      <w:pPr>
        <w:ind w:left="6210" w:hanging="360"/>
      </w:pPr>
      <w:rPr>
        <w:rFonts w:ascii="Courier New" w:hAnsi="Courier New" w:hint="default"/>
      </w:rPr>
    </w:lvl>
    <w:lvl w:ilvl="8" w:tplc="0DC0C6D2">
      <w:start w:val="1"/>
      <w:numFmt w:val="bullet"/>
      <w:lvlText w:val=""/>
      <w:lvlJc w:val="left"/>
      <w:pPr>
        <w:ind w:left="6930" w:hanging="360"/>
      </w:pPr>
      <w:rPr>
        <w:rFonts w:ascii="Wingdings" w:hAnsi="Wingdings" w:hint="default"/>
      </w:rPr>
    </w:lvl>
  </w:abstractNum>
  <w:abstractNum w:abstractNumId="2" w15:restartNumberingAfterBreak="0">
    <w:nsid w:val="067B3B2D"/>
    <w:multiLevelType w:val="hybridMultilevel"/>
    <w:tmpl w:val="D804A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B0639"/>
    <w:multiLevelType w:val="multilevel"/>
    <w:tmpl w:val="D32CC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27995"/>
    <w:multiLevelType w:val="hybridMultilevel"/>
    <w:tmpl w:val="58BC8AD8"/>
    <w:lvl w:ilvl="0" w:tplc="207811A6">
      <w:start w:val="1"/>
      <w:numFmt w:val="decimal"/>
      <w:lvlText w:val="%1."/>
      <w:lvlJc w:val="left"/>
      <w:pPr>
        <w:ind w:left="720" w:hanging="360"/>
      </w:pPr>
    </w:lvl>
    <w:lvl w:ilvl="1" w:tplc="6498A720">
      <w:start w:val="1"/>
      <w:numFmt w:val="lowerLetter"/>
      <w:lvlText w:val="%2."/>
      <w:lvlJc w:val="left"/>
      <w:pPr>
        <w:ind w:left="1440" w:hanging="360"/>
      </w:pPr>
    </w:lvl>
    <w:lvl w:ilvl="2" w:tplc="2210120C">
      <w:start w:val="1"/>
      <w:numFmt w:val="lowerRoman"/>
      <w:lvlText w:val="%3."/>
      <w:lvlJc w:val="right"/>
      <w:pPr>
        <w:ind w:left="2160" w:hanging="180"/>
      </w:pPr>
    </w:lvl>
    <w:lvl w:ilvl="3" w:tplc="D010A182">
      <w:start w:val="1"/>
      <w:numFmt w:val="decimal"/>
      <w:lvlText w:val="%4."/>
      <w:lvlJc w:val="left"/>
      <w:pPr>
        <w:ind w:left="2880" w:hanging="360"/>
      </w:pPr>
    </w:lvl>
    <w:lvl w:ilvl="4" w:tplc="92706342">
      <w:start w:val="1"/>
      <w:numFmt w:val="lowerLetter"/>
      <w:lvlText w:val="%5."/>
      <w:lvlJc w:val="left"/>
      <w:pPr>
        <w:ind w:left="3600" w:hanging="360"/>
      </w:pPr>
    </w:lvl>
    <w:lvl w:ilvl="5" w:tplc="4E5A2BFC">
      <w:start w:val="1"/>
      <w:numFmt w:val="lowerRoman"/>
      <w:lvlText w:val="%6."/>
      <w:lvlJc w:val="right"/>
      <w:pPr>
        <w:ind w:left="4320" w:hanging="180"/>
      </w:pPr>
    </w:lvl>
    <w:lvl w:ilvl="6" w:tplc="CF7EBDA6">
      <w:start w:val="1"/>
      <w:numFmt w:val="decimal"/>
      <w:lvlText w:val="%7."/>
      <w:lvlJc w:val="left"/>
      <w:pPr>
        <w:ind w:left="5040" w:hanging="360"/>
      </w:pPr>
    </w:lvl>
    <w:lvl w:ilvl="7" w:tplc="19123712">
      <w:start w:val="1"/>
      <w:numFmt w:val="lowerLetter"/>
      <w:lvlText w:val="%8."/>
      <w:lvlJc w:val="left"/>
      <w:pPr>
        <w:ind w:left="5760" w:hanging="360"/>
      </w:pPr>
    </w:lvl>
    <w:lvl w:ilvl="8" w:tplc="05FCF4BC">
      <w:start w:val="1"/>
      <w:numFmt w:val="lowerRoman"/>
      <w:lvlText w:val="%9."/>
      <w:lvlJc w:val="right"/>
      <w:pPr>
        <w:ind w:left="6480" w:hanging="180"/>
      </w:pPr>
    </w:lvl>
  </w:abstractNum>
  <w:abstractNum w:abstractNumId="5" w15:restartNumberingAfterBreak="0">
    <w:nsid w:val="0B9162AC"/>
    <w:multiLevelType w:val="hybridMultilevel"/>
    <w:tmpl w:val="CC9AA9FC"/>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22A0A8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462EEF"/>
    <w:multiLevelType w:val="hybridMultilevel"/>
    <w:tmpl w:val="B4A47B6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7B3B82"/>
    <w:multiLevelType w:val="multilevel"/>
    <w:tmpl w:val="3A5894BA"/>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44B41EB"/>
    <w:multiLevelType w:val="hybridMultilevel"/>
    <w:tmpl w:val="342C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07591C"/>
    <w:multiLevelType w:val="hybridMultilevel"/>
    <w:tmpl w:val="AA309388"/>
    <w:lvl w:ilvl="0" w:tplc="864C7474">
      <w:start w:val="1"/>
      <w:numFmt w:val="bullet"/>
      <w:lvlText w:val=""/>
      <w:lvlJc w:val="left"/>
      <w:pPr>
        <w:ind w:left="360" w:hanging="360"/>
      </w:pPr>
      <w:rPr>
        <w:rFonts w:ascii="Symbol" w:hAnsi="Symbol" w:hint="default"/>
      </w:rPr>
    </w:lvl>
    <w:lvl w:ilvl="1" w:tplc="04090001">
      <w:start w:val="1"/>
      <w:numFmt w:val="bullet"/>
      <w:lvlText w:val=""/>
      <w:lvlJc w:val="left"/>
      <w:pPr>
        <w:ind w:left="810" w:hanging="360"/>
      </w:pPr>
      <w:rPr>
        <w:rFonts w:ascii="Symbol" w:hAnsi="Symbol" w:hint="default"/>
      </w:rPr>
    </w:lvl>
    <w:lvl w:ilvl="2" w:tplc="4A8ADF16">
      <w:start w:val="3"/>
      <w:numFmt w:val="bullet"/>
      <w:lvlText w:val=""/>
      <w:lvlJc w:val="left"/>
      <w:pPr>
        <w:ind w:left="1800" w:hanging="360"/>
      </w:pPr>
      <w:rPr>
        <w:rFonts w:ascii="Wingdings" w:eastAsia="Times New Roman" w:hAnsi="Wingdings"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51E5990"/>
    <w:multiLevelType w:val="hybridMultilevel"/>
    <w:tmpl w:val="7BB8A046"/>
    <w:lvl w:ilvl="0" w:tplc="BA3E4D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893DAC"/>
    <w:multiLevelType w:val="multilevel"/>
    <w:tmpl w:val="1DBD2590"/>
    <w:styleLink w:val="CurrentList1"/>
    <w:lvl w:ilvl="0">
      <w:start w:val="2"/>
      <w:numFmt w:val="decimal"/>
      <w:lvlText w:val="%1"/>
      <w:lvlJc w:val="left"/>
      <w:pPr>
        <w:ind w:left="360" w:hanging="360"/>
      </w:pPr>
      <w:rPr>
        <w:rFonts w:hint="default"/>
      </w:rPr>
    </w:lvl>
    <w:lvl w:ilvl="1">
      <w:start w:val="1"/>
      <w:numFmt w:val="decimal"/>
      <w:lvlText w:val="3.1.%2"/>
      <w:lvlJc w:val="left"/>
      <w:pPr>
        <w:ind w:left="0" w:firstLine="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193D7569"/>
    <w:multiLevelType w:val="hybridMultilevel"/>
    <w:tmpl w:val="3ED4A1EA"/>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9476D1C"/>
    <w:multiLevelType w:val="hybridMultilevel"/>
    <w:tmpl w:val="08D67D14"/>
    <w:lvl w:ilvl="0" w:tplc="C8A87C0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5780E"/>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19BD2186"/>
    <w:multiLevelType w:val="hybridMultilevel"/>
    <w:tmpl w:val="A836A892"/>
    <w:lvl w:ilvl="0" w:tplc="04090001">
      <w:start w:val="1"/>
      <w:numFmt w:val="bullet"/>
      <w:lvlText w:val=""/>
      <w:lvlJc w:val="left"/>
      <w:pPr>
        <w:ind w:left="1080" w:hanging="360"/>
      </w:pPr>
      <w:rPr>
        <w:rFonts w:ascii="Symbol" w:hAnsi="Symbol"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A817F26"/>
    <w:multiLevelType w:val="hybridMultilevel"/>
    <w:tmpl w:val="6B4A6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B89072E"/>
    <w:multiLevelType w:val="hybridMultilevel"/>
    <w:tmpl w:val="53A8B7FC"/>
    <w:lvl w:ilvl="0" w:tplc="BA3E4D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BC27B6"/>
    <w:multiLevelType w:val="hybridMultilevel"/>
    <w:tmpl w:val="9E58091C"/>
    <w:lvl w:ilvl="0" w:tplc="5DE47C7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1D0A4137"/>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1FF003FD"/>
    <w:multiLevelType w:val="hybridMultilevel"/>
    <w:tmpl w:val="4EDE1AE4"/>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165677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48F2AD0"/>
    <w:multiLevelType w:val="hybridMultilevel"/>
    <w:tmpl w:val="4D38E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7E49CD"/>
    <w:multiLevelType w:val="multilevel"/>
    <w:tmpl w:val="028E4AB2"/>
    <w:lvl w:ilvl="0">
      <w:start w:val="1"/>
      <w:numFmt w:val="decimal"/>
      <w:lvlText w:val="%1."/>
      <w:lvlJc w:val="left"/>
      <w:pPr>
        <w:ind w:left="360" w:hanging="360"/>
      </w:pPr>
      <w:rPr>
        <w:rFonts w:ascii="Times New Roman" w:eastAsiaTheme="majorEastAsia" w:hAnsi="Times New Roman" w:cs="Times New Roman (Headings 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CD1183F"/>
    <w:multiLevelType w:val="hybridMultilevel"/>
    <w:tmpl w:val="C6DEC886"/>
    <w:lvl w:ilvl="0" w:tplc="5F7EBCAE">
      <w:start w:val="1"/>
      <w:numFmt w:val="bullet"/>
      <w:lvlText w:val=""/>
      <w:lvlJc w:val="left"/>
      <w:pPr>
        <w:ind w:left="1170" w:hanging="360"/>
      </w:pPr>
      <w:rPr>
        <w:rFonts w:ascii="Symbol" w:hAnsi="Symbol" w:hint="default"/>
      </w:rPr>
    </w:lvl>
    <w:lvl w:ilvl="1" w:tplc="08947CD2">
      <w:start w:val="1"/>
      <w:numFmt w:val="bullet"/>
      <w:lvlText w:val="o"/>
      <w:lvlJc w:val="left"/>
      <w:pPr>
        <w:ind w:left="1890" w:hanging="360"/>
      </w:pPr>
      <w:rPr>
        <w:rFonts w:ascii="Courier New" w:hAnsi="Courier New" w:hint="default"/>
      </w:rPr>
    </w:lvl>
    <w:lvl w:ilvl="2" w:tplc="F7E2606A">
      <w:start w:val="1"/>
      <w:numFmt w:val="bullet"/>
      <w:lvlText w:val=""/>
      <w:lvlJc w:val="left"/>
      <w:pPr>
        <w:ind w:left="2610" w:hanging="360"/>
      </w:pPr>
      <w:rPr>
        <w:rFonts w:ascii="Wingdings" w:hAnsi="Wingdings" w:hint="default"/>
      </w:rPr>
    </w:lvl>
    <w:lvl w:ilvl="3" w:tplc="183AB840">
      <w:start w:val="1"/>
      <w:numFmt w:val="bullet"/>
      <w:lvlText w:val=""/>
      <w:lvlJc w:val="left"/>
      <w:pPr>
        <w:ind w:left="3330" w:hanging="360"/>
      </w:pPr>
      <w:rPr>
        <w:rFonts w:ascii="Symbol" w:hAnsi="Symbol" w:hint="default"/>
      </w:rPr>
    </w:lvl>
    <w:lvl w:ilvl="4" w:tplc="EDE4D2FE">
      <w:start w:val="1"/>
      <w:numFmt w:val="bullet"/>
      <w:lvlText w:val="o"/>
      <w:lvlJc w:val="left"/>
      <w:pPr>
        <w:ind w:left="4050" w:hanging="360"/>
      </w:pPr>
      <w:rPr>
        <w:rFonts w:ascii="Courier New" w:hAnsi="Courier New" w:hint="default"/>
      </w:rPr>
    </w:lvl>
    <w:lvl w:ilvl="5" w:tplc="02E66CA4">
      <w:start w:val="1"/>
      <w:numFmt w:val="bullet"/>
      <w:lvlText w:val=""/>
      <w:lvlJc w:val="left"/>
      <w:pPr>
        <w:ind w:left="4770" w:hanging="360"/>
      </w:pPr>
      <w:rPr>
        <w:rFonts w:ascii="Wingdings" w:hAnsi="Wingdings" w:hint="default"/>
      </w:rPr>
    </w:lvl>
    <w:lvl w:ilvl="6" w:tplc="366C2658">
      <w:start w:val="1"/>
      <w:numFmt w:val="bullet"/>
      <w:lvlText w:val=""/>
      <w:lvlJc w:val="left"/>
      <w:pPr>
        <w:ind w:left="5490" w:hanging="360"/>
      </w:pPr>
      <w:rPr>
        <w:rFonts w:ascii="Symbol" w:hAnsi="Symbol" w:hint="default"/>
      </w:rPr>
    </w:lvl>
    <w:lvl w:ilvl="7" w:tplc="64CEBBE6">
      <w:start w:val="1"/>
      <w:numFmt w:val="bullet"/>
      <w:lvlText w:val="o"/>
      <w:lvlJc w:val="left"/>
      <w:pPr>
        <w:ind w:left="6210" w:hanging="360"/>
      </w:pPr>
      <w:rPr>
        <w:rFonts w:ascii="Courier New" w:hAnsi="Courier New" w:hint="default"/>
      </w:rPr>
    </w:lvl>
    <w:lvl w:ilvl="8" w:tplc="0534F1F4">
      <w:start w:val="1"/>
      <w:numFmt w:val="bullet"/>
      <w:lvlText w:val=""/>
      <w:lvlJc w:val="left"/>
      <w:pPr>
        <w:ind w:left="6930" w:hanging="360"/>
      </w:pPr>
      <w:rPr>
        <w:rFonts w:ascii="Wingdings" w:hAnsi="Wingdings" w:hint="default"/>
      </w:rPr>
    </w:lvl>
  </w:abstractNum>
  <w:abstractNum w:abstractNumId="26" w15:restartNumberingAfterBreak="0">
    <w:nsid w:val="2D6074A0"/>
    <w:multiLevelType w:val="multilevel"/>
    <w:tmpl w:val="49721624"/>
    <w:styleLink w:val="CurrentList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DA974C2"/>
    <w:multiLevelType w:val="multilevel"/>
    <w:tmpl w:val="E78A289A"/>
    <w:lvl w:ilvl="0">
      <w:start w:val="1"/>
      <w:numFmt w:val="none"/>
      <w:pStyle w:val="Heading1"/>
      <w:suff w:val="space"/>
      <w:lvlText w:val=""/>
      <w:lvlJc w:val="left"/>
      <w:pPr>
        <w:ind w:left="0" w:firstLine="0"/>
      </w:pPr>
      <w:rPr>
        <w:rFonts w:ascii="Times New Roman" w:hAnsi="Times New Roman" w:hint="default"/>
        <w:b/>
        <w:i w:val="0"/>
        <w:sz w:val="26"/>
      </w:rPr>
    </w:lvl>
    <w:lvl w:ilvl="1">
      <w:start w:val="1"/>
      <w:numFmt w:val="decimal"/>
      <w:pStyle w:val="Heading2"/>
      <w:lvlText w:val="%2"/>
      <w:lvlJc w:val="left"/>
      <w:pPr>
        <w:ind w:left="360" w:hanging="360"/>
      </w:pPr>
      <w:rPr>
        <w:rFonts w:hint="default"/>
        <w:vanish/>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8" w15:restartNumberingAfterBreak="0">
    <w:nsid w:val="2DE86C28"/>
    <w:multiLevelType w:val="hybridMultilevel"/>
    <w:tmpl w:val="4216A09A"/>
    <w:lvl w:ilvl="0" w:tplc="BA3E4DB6">
      <w:start w:val="3"/>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2F4C34A3"/>
    <w:multiLevelType w:val="hybridMultilevel"/>
    <w:tmpl w:val="57DC0B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4D1911"/>
    <w:multiLevelType w:val="hybridMultilevel"/>
    <w:tmpl w:val="B86ED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22D1DD3"/>
    <w:multiLevelType w:val="multilevel"/>
    <w:tmpl w:val="92846810"/>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3241B98A"/>
    <w:multiLevelType w:val="hybridMultilevel"/>
    <w:tmpl w:val="601EE55E"/>
    <w:lvl w:ilvl="0" w:tplc="02CC98D2">
      <w:start w:val="1"/>
      <w:numFmt w:val="bullet"/>
      <w:lvlText w:val=""/>
      <w:lvlJc w:val="left"/>
      <w:pPr>
        <w:ind w:left="1170" w:hanging="360"/>
      </w:pPr>
      <w:rPr>
        <w:rFonts w:ascii="Symbol" w:hAnsi="Symbol" w:hint="default"/>
      </w:rPr>
    </w:lvl>
    <w:lvl w:ilvl="1" w:tplc="5E844136">
      <w:start w:val="1"/>
      <w:numFmt w:val="bullet"/>
      <w:lvlText w:val="o"/>
      <w:lvlJc w:val="left"/>
      <w:pPr>
        <w:ind w:left="1890" w:hanging="360"/>
      </w:pPr>
      <w:rPr>
        <w:rFonts w:ascii="Courier New" w:hAnsi="Courier New" w:hint="default"/>
      </w:rPr>
    </w:lvl>
    <w:lvl w:ilvl="2" w:tplc="48848320">
      <w:start w:val="1"/>
      <w:numFmt w:val="bullet"/>
      <w:lvlText w:val=""/>
      <w:lvlJc w:val="left"/>
      <w:pPr>
        <w:ind w:left="2610" w:hanging="360"/>
      </w:pPr>
      <w:rPr>
        <w:rFonts w:ascii="Wingdings" w:hAnsi="Wingdings" w:hint="default"/>
      </w:rPr>
    </w:lvl>
    <w:lvl w:ilvl="3" w:tplc="0974EA44">
      <w:start w:val="1"/>
      <w:numFmt w:val="bullet"/>
      <w:lvlText w:val=""/>
      <w:lvlJc w:val="left"/>
      <w:pPr>
        <w:ind w:left="3330" w:hanging="360"/>
      </w:pPr>
      <w:rPr>
        <w:rFonts w:ascii="Symbol" w:hAnsi="Symbol" w:hint="default"/>
      </w:rPr>
    </w:lvl>
    <w:lvl w:ilvl="4" w:tplc="B06826BE">
      <w:start w:val="1"/>
      <w:numFmt w:val="bullet"/>
      <w:lvlText w:val="o"/>
      <w:lvlJc w:val="left"/>
      <w:pPr>
        <w:ind w:left="4050" w:hanging="360"/>
      </w:pPr>
      <w:rPr>
        <w:rFonts w:ascii="Courier New" w:hAnsi="Courier New" w:hint="default"/>
      </w:rPr>
    </w:lvl>
    <w:lvl w:ilvl="5" w:tplc="8D661E66">
      <w:start w:val="1"/>
      <w:numFmt w:val="bullet"/>
      <w:lvlText w:val=""/>
      <w:lvlJc w:val="left"/>
      <w:pPr>
        <w:ind w:left="4770" w:hanging="360"/>
      </w:pPr>
      <w:rPr>
        <w:rFonts w:ascii="Wingdings" w:hAnsi="Wingdings" w:hint="default"/>
      </w:rPr>
    </w:lvl>
    <w:lvl w:ilvl="6" w:tplc="AD3C513A">
      <w:start w:val="1"/>
      <w:numFmt w:val="bullet"/>
      <w:lvlText w:val=""/>
      <w:lvlJc w:val="left"/>
      <w:pPr>
        <w:ind w:left="5490" w:hanging="360"/>
      </w:pPr>
      <w:rPr>
        <w:rFonts w:ascii="Symbol" w:hAnsi="Symbol" w:hint="default"/>
      </w:rPr>
    </w:lvl>
    <w:lvl w:ilvl="7" w:tplc="876A55DC">
      <w:start w:val="1"/>
      <w:numFmt w:val="bullet"/>
      <w:lvlText w:val="o"/>
      <w:lvlJc w:val="left"/>
      <w:pPr>
        <w:ind w:left="6210" w:hanging="360"/>
      </w:pPr>
      <w:rPr>
        <w:rFonts w:ascii="Courier New" w:hAnsi="Courier New" w:hint="default"/>
      </w:rPr>
    </w:lvl>
    <w:lvl w:ilvl="8" w:tplc="5FE41900">
      <w:start w:val="1"/>
      <w:numFmt w:val="bullet"/>
      <w:lvlText w:val=""/>
      <w:lvlJc w:val="left"/>
      <w:pPr>
        <w:ind w:left="6930" w:hanging="360"/>
      </w:pPr>
      <w:rPr>
        <w:rFonts w:ascii="Wingdings" w:hAnsi="Wingdings" w:hint="default"/>
      </w:rPr>
    </w:lvl>
  </w:abstractNum>
  <w:abstractNum w:abstractNumId="33" w15:restartNumberingAfterBreak="0">
    <w:nsid w:val="330F77E0"/>
    <w:multiLevelType w:val="hybridMultilevel"/>
    <w:tmpl w:val="524EF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B974B3"/>
    <w:multiLevelType w:val="hybridMultilevel"/>
    <w:tmpl w:val="C122CD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42824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4C24400"/>
    <w:multiLevelType w:val="multilevel"/>
    <w:tmpl w:val="68FAAAA0"/>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A82CB0"/>
    <w:multiLevelType w:val="multilevel"/>
    <w:tmpl w:val="0409001D"/>
    <w:styleLink w:val="Style1"/>
    <w:lvl w:ilvl="0">
      <w:start w:val="1"/>
      <w:numFmt w:val="none"/>
      <w:lvlText w:val="%1"/>
      <w:lvlJc w:val="left"/>
      <w:pPr>
        <w:ind w:left="360" w:hanging="360"/>
      </w:pPr>
      <w:rPr>
        <w:rFonts w:ascii="Times New Roman" w:hAnsi="Times New Roman" w:hint="default"/>
        <w:b w:val="0"/>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5F95152"/>
    <w:multiLevelType w:val="multilevel"/>
    <w:tmpl w:val="BD308F6A"/>
    <w:lvl w:ilvl="0">
      <w:start w:val="3"/>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37073E35"/>
    <w:multiLevelType w:val="hybridMultilevel"/>
    <w:tmpl w:val="86E0E474"/>
    <w:lvl w:ilvl="0" w:tplc="FFFFFFFF">
      <w:start w:val="1"/>
      <w:numFmt w:val="bullet"/>
      <w:lvlText w:val=""/>
      <w:lvlJc w:val="left"/>
      <w:pPr>
        <w:ind w:left="360" w:hanging="360"/>
      </w:pPr>
      <w:rPr>
        <w:rFonts w:ascii="Symbol" w:hAnsi="Symbol" w:hint="default"/>
      </w:rPr>
    </w:lvl>
    <w:lvl w:ilvl="1" w:tplc="81DECB40">
      <w:start w:val="1"/>
      <w:numFmt w:val="bullet"/>
      <w:lvlText w:val="-"/>
      <w:lvlJc w:val="left"/>
      <w:pPr>
        <w:ind w:left="810" w:hanging="360"/>
      </w:pPr>
      <w:rPr>
        <w:rFonts w:ascii="Aptos" w:hAnsi="Aptos" w:hint="default"/>
      </w:rPr>
    </w:lvl>
    <w:lvl w:ilvl="2" w:tplc="FFFFFFFF">
      <w:start w:val="3"/>
      <w:numFmt w:val="bullet"/>
      <w:lvlText w:val=""/>
      <w:lvlJc w:val="left"/>
      <w:pPr>
        <w:ind w:left="1800" w:hanging="360"/>
      </w:pPr>
      <w:rPr>
        <w:rFonts w:ascii="Wingdings" w:eastAsia="Times New Roman" w:hAnsi="Wingdings"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7BD09C9"/>
    <w:multiLevelType w:val="hybridMultilevel"/>
    <w:tmpl w:val="1D5CD7C8"/>
    <w:lvl w:ilvl="0" w:tplc="3F96B6E2">
      <w:numFmt w:val="bullet"/>
      <w:lvlText w:val="-"/>
      <w:lvlJc w:val="left"/>
      <w:pPr>
        <w:ind w:left="360" w:hanging="360"/>
      </w:pPr>
      <w:rPr>
        <w:rFonts w:ascii="Segoe UI" w:eastAsia="Segoe UI" w:hAnsi="Segoe UI" w:cs="Segoe UI"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C35741"/>
    <w:multiLevelType w:val="hybridMultilevel"/>
    <w:tmpl w:val="55088B46"/>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93851A1"/>
    <w:multiLevelType w:val="hybridMultilevel"/>
    <w:tmpl w:val="85A80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744D17"/>
    <w:multiLevelType w:val="multilevel"/>
    <w:tmpl w:val="D8B2E792"/>
    <w:styleLink w:val="CurrentList5"/>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430A23CF"/>
    <w:multiLevelType w:val="hybridMultilevel"/>
    <w:tmpl w:val="C67C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B702EB"/>
    <w:multiLevelType w:val="hybridMultilevel"/>
    <w:tmpl w:val="CE66970C"/>
    <w:lvl w:ilvl="0" w:tplc="BA3E4DB6">
      <w:start w:val="3"/>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4A07BFF"/>
    <w:multiLevelType w:val="hybridMultilevel"/>
    <w:tmpl w:val="9A70252C"/>
    <w:lvl w:ilvl="0" w:tplc="BA3E4DB6">
      <w:start w:val="3"/>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66A0FAB"/>
    <w:multiLevelType w:val="hybridMultilevel"/>
    <w:tmpl w:val="B26C4ED0"/>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6806D9C"/>
    <w:multiLevelType w:val="hybridMultilevel"/>
    <w:tmpl w:val="97FA00EA"/>
    <w:lvl w:ilvl="0" w:tplc="5DE47C7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7C2B38"/>
    <w:multiLevelType w:val="multilevel"/>
    <w:tmpl w:val="8530ED62"/>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CA50B7"/>
    <w:multiLevelType w:val="hybridMultilevel"/>
    <w:tmpl w:val="4E206F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A33525F"/>
    <w:multiLevelType w:val="hybridMultilevel"/>
    <w:tmpl w:val="12384360"/>
    <w:lvl w:ilvl="0" w:tplc="312A8804">
      <w:start w:val="1"/>
      <w:numFmt w:val="bullet"/>
      <w:lvlText w:val="-"/>
      <w:lvlJc w:val="left"/>
      <w:pPr>
        <w:ind w:left="720" w:hanging="360"/>
      </w:pPr>
      <w:rPr>
        <w:rFonts w:ascii="Times New Roman" w:eastAsia="Times New Roman" w:hAnsi="Times New Roman" w:cs="Times New Roman"/>
        <w:b w:val="0"/>
        <w:i w:val="0"/>
        <w:strike w:val="0"/>
        <w:dstrike w:val="0"/>
        <w:color w:val="0D0D0D"/>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3A55CC"/>
    <w:multiLevelType w:val="multilevel"/>
    <w:tmpl w:val="8BFE148C"/>
    <w:lvl w:ilvl="0">
      <w:start w:val="1"/>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ABE15EB"/>
    <w:multiLevelType w:val="multilevel"/>
    <w:tmpl w:val="C80637A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BAC3A89"/>
    <w:multiLevelType w:val="hybridMultilevel"/>
    <w:tmpl w:val="25EA0942"/>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C08270A"/>
    <w:multiLevelType w:val="multilevel"/>
    <w:tmpl w:val="0409001F"/>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D9F1E46"/>
    <w:multiLevelType w:val="hybridMultilevel"/>
    <w:tmpl w:val="9E8042FE"/>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4F680485"/>
    <w:multiLevelType w:val="hybridMultilevel"/>
    <w:tmpl w:val="A62A3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AF31AB"/>
    <w:multiLevelType w:val="multilevel"/>
    <w:tmpl w:val="2050FF60"/>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500B0CE1"/>
    <w:multiLevelType w:val="hybridMultilevel"/>
    <w:tmpl w:val="6F9C1AA2"/>
    <w:lvl w:ilvl="0" w:tplc="5DE47C7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D11B6E"/>
    <w:multiLevelType w:val="hybridMultilevel"/>
    <w:tmpl w:val="0A9E90E2"/>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133580E"/>
    <w:multiLevelType w:val="multilevel"/>
    <w:tmpl w:val="249A8CFE"/>
    <w:lvl w:ilvl="0">
      <w:start w:val="3"/>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62" w15:restartNumberingAfterBreak="0">
    <w:nsid w:val="52FC423B"/>
    <w:multiLevelType w:val="multilevel"/>
    <w:tmpl w:val="E3B8C59E"/>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3"/>
      <w:numFmt w:val="bullet"/>
      <w:lvlText w:val="-"/>
      <w:lvlJc w:val="left"/>
      <w:pPr>
        <w:ind w:left="720" w:hanging="360"/>
      </w:pPr>
      <w:rPr>
        <w:rFonts w:ascii="Times New Roman" w:eastAsia="Times New Roman"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53745378"/>
    <w:multiLevelType w:val="hybridMultilevel"/>
    <w:tmpl w:val="E48C8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DEF6F3"/>
    <w:multiLevelType w:val="hybridMultilevel"/>
    <w:tmpl w:val="A81E38E2"/>
    <w:lvl w:ilvl="0" w:tplc="B67642FE">
      <w:start w:val="1"/>
      <w:numFmt w:val="bullet"/>
      <w:lvlText w:val=""/>
      <w:lvlJc w:val="left"/>
      <w:pPr>
        <w:ind w:left="1170" w:hanging="360"/>
      </w:pPr>
      <w:rPr>
        <w:rFonts w:ascii="Symbol" w:hAnsi="Symbol" w:hint="default"/>
      </w:rPr>
    </w:lvl>
    <w:lvl w:ilvl="1" w:tplc="9D5C4140">
      <w:start w:val="1"/>
      <w:numFmt w:val="bullet"/>
      <w:lvlText w:val="o"/>
      <w:lvlJc w:val="left"/>
      <w:pPr>
        <w:ind w:left="1890" w:hanging="360"/>
      </w:pPr>
      <w:rPr>
        <w:rFonts w:ascii="Courier New" w:hAnsi="Courier New" w:hint="default"/>
      </w:rPr>
    </w:lvl>
    <w:lvl w:ilvl="2" w:tplc="B094A6CC">
      <w:start w:val="1"/>
      <w:numFmt w:val="bullet"/>
      <w:lvlText w:val=""/>
      <w:lvlJc w:val="left"/>
      <w:pPr>
        <w:ind w:left="2610" w:hanging="360"/>
      </w:pPr>
      <w:rPr>
        <w:rFonts w:ascii="Wingdings" w:hAnsi="Wingdings" w:hint="default"/>
      </w:rPr>
    </w:lvl>
    <w:lvl w:ilvl="3" w:tplc="5B4851E8">
      <w:start w:val="1"/>
      <w:numFmt w:val="bullet"/>
      <w:lvlText w:val=""/>
      <w:lvlJc w:val="left"/>
      <w:pPr>
        <w:ind w:left="3330" w:hanging="360"/>
      </w:pPr>
      <w:rPr>
        <w:rFonts w:ascii="Symbol" w:hAnsi="Symbol" w:hint="default"/>
      </w:rPr>
    </w:lvl>
    <w:lvl w:ilvl="4" w:tplc="8AF8E978">
      <w:start w:val="1"/>
      <w:numFmt w:val="bullet"/>
      <w:lvlText w:val="o"/>
      <w:lvlJc w:val="left"/>
      <w:pPr>
        <w:ind w:left="4050" w:hanging="360"/>
      </w:pPr>
      <w:rPr>
        <w:rFonts w:ascii="Courier New" w:hAnsi="Courier New" w:hint="default"/>
      </w:rPr>
    </w:lvl>
    <w:lvl w:ilvl="5" w:tplc="23DE670C">
      <w:start w:val="1"/>
      <w:numFmt w:val="bullet"/>
      <w:lvlText w:val=""/>
      <w:lvlJc w:val="left"/>
      <w:pPr>
        <w:ind w:left="4770" w:hanging="360"/>
      </w:pPr>
      <w:rPr>
        <w:rFonts w:ascii="Wingdings" w:hAnsi="Wingdings" w:hint="default"/>
      </w:rPr>
    </w:lvl>
    <w:lvl w:ilvl="6" w:tplc="8CB2F22C">
      <w:start w:val="1"/>
      <w:numFmt w:val="bullet"/>
      <w:lvlText w:val=""/>
      <w:lvlJc w:val="left"/>
      <w:pPr>
        <w:ind w:left="5490" w:hanging="360"/>
      </w:pPr>
      <w:rPr>
        <w:rFonts w:ascii="Symbol" w:hAnsi="Symbol" w:hint="default"/>
      </w:rPr>
    </w:lvl>
    <w:lvl w:ilvl="7" w:tplc="08CCFCC4">
      <w:start w:val="1"/>
      <w:numFmt w:val="bullet"/>
      <w:lvlText w:val="o"/>
      <w:lvlJc w:val="left"/>
      <w:pPr>
        <w:ind w:left="6210" w:hanging="360"/>
      </w:pPr>
      <w:rPr>
        <w:rFonts w:ascii="Courier New" w:hAnsi="Courier New" w:hint="default"/>
      </w:rPr>
    </w:lvl>
    <w:lvl w:ilvl="8" w:tplc="94FE55BA">
      <w:start w:val="1"/>
      <w:numFmt w:val="bullet"/>
      <w:lvlText w:val=""/>
      <w:lvlJc w:val="left"/>
      <w:pPr>
        <w:ind w:left="6930" w:hanging="360"/>
      </w:pPr>
      <w:rPr>
        <w:rFonts w:ascii="Wingdings" w:hAnsi="Wingdings" w:hint="default"/>
      </w:rPr>
    </w:lvl>
  </w:abstractNum>
  <w:abstractNum w:abstractNumId="65" w15:restartNumberingAfterBreak="0">
    <w:nsid w:val="55375B5C"/>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57010087"/>
    <w:multiLevelType w:val="multilevel"/>
    <w:tmpl w:val="D51AF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9CA7663"/>
    <w:multiLevelType w:val="hybridMultilevel"/>
    <w:tmpl w:val="07827702"/>
    <w:lvl w:ilvl="0" w:tplc="5DE47C74">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554507"/>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9" w15:restartNumberingAfterBreak="0">
    <w:nsid w:val="5A7C11E8"/>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C283B82"/>
    <w:multiLevelType w:val="multilevel"/>
    <w:tmpl w:val="B6A8EAF8"/>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C311DEA"/>
    <w:multiLevelType w:val="hybridMultilevel"/>
    <w:tmpl w:val="AF1AF33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C754E36"/>
    <w:multiLevelType w:val="multilevel"/>
    <w:tmpl w:val="D456A09A"/>
    <w:lvl w:ilvl="0">
      <w:start w:val="1"/>
      <w:numFmt w:val="bullet"/>
      <w:lvlText w:val=""/>
      <w:lvlJc w:val="left"/>
      <w:pPr>
        <w:ind w:left="720" w:hanging="360"/>
      </w:pPr>
      <w:rPr>
        <w:rFonts w:ascii="Symbol" w:hAnsi="Symbol" w:hint="default"/>
        <w:w w:val="99"/>
        <w:sz w:val="26"/>
        <w:szCs w:val="26"/>
        <w:lang w:val="vi" w:eastAsia="en-US" w:bidi="ar-SA"/>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3" w15:restartNumberingAfterBreak="0">
    <w:nsid w:val="5E465C0D"/>
    <w:multiLevelType w:val="hybridMultilevel"/>
    <w:tmpl w:val="31642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9797A5"/>
    <w:multiLevelType w:val="hybridMultilevel"/>
    <w:tmpl w:val="9E60386E"/>
    <w:lvl w:ilvl="0" w:tplc="63DA3812">
      <w:start w:val="1"/>
      <w:numFmt w:val="bullet"/>
      <w:lvlText w:val=""/>
      <w:lvlJc w:val="left"/>
      <w:pPr>
        <w:ind w:left="1080" w:hanging="360"/>
      </w:pPr>
      <w:rPr>
        <w:rFonts w:ascii="Symbol" w:hAnsi="Symbol" w:hint="default"/>
      </w:rPr>
    </w:lvl>
    <w:lvl w:ilvl="1" w:tplc="5B0C3178">
      <w:start w:val="1"/>
      <w:numFmt w:val="bullet"/>
      <w:lvlText w:val="o"/>
      <w:lvlJc w:val="left"/>
      <w:pPr>
        <w:ind w:left="1800" w:hanging="360"/>
      </w:pPr>
      <w:rPr>
        <w:rFonts w:ascii="Courier New" w:hAnsi="Courier New" w:hint="default"/>
      </w:rPr>
    </w:lvl>
    <w:lvl w:ilvl="2" w:tplc="274018C8">
      <w:start w:val="1"/>
      <w:numFmt w:val="bullet"/>
      <w:lvlText w:val=""/>
      <w:lvlJc w:val="left"/>
      <w:pPr>
        <w:ind w:left="2520" w:hanging="360"/>
      </w:pPr>
      <w:rPr>
        <w:rFonts w:ascii="Wingdings" w:hAnsi="Wingdings" w:hint="default"/>
      </w:rPr>
    </w:lvl>
    <w:lvl w:ilvl="3" w:tplc="0C78DCEE">
      <w:start w:val="1"/>
      <w:numFmt w:val="bullet"/>
      <w:lvlText w:val=""/>
      <w:lvlJc w:val="left"/>
      <w:pPr>
        <w:ind w:left="3240" w:hanging="360"/>
      </w:pPr>
      <w:rPr>
        <w:rFonts w:ascii="Symbol" w:hAnsi="Symbol" w:hint="default"/>
      </w:rPr>
    </w:lvl>
    <w:lvl w:ilvl="4" w:tplc="3BE06B5A">
      <w:start w:val="1"/>
      <w:numFmt w:val="bullet"/>
      <w:lvlText w:val="o"/>
      <w:lvlJc w:val="left"/>
      <w:pPr>
        <w:ind w:left="3960" w:hanging="360"/>
      </w:pPr>
      <w:rPr>
        <w:rFonts w:ascii="Courier New" w:hAnsi="Courier New" w:hint="default"/>
      </w:rPr>
    </w:lvl>
    <w:lvl w:ilvl="5" w:tplc="ED44E124">
      <w:start w:val="1"/>
      <w:numFmt w:val="bullet"/>
      <w:lvlText w:val=""/>
      <w:lvlJc w:val="left"/>
      <w:pPr>
        <w:ind w:left="4680" w:hanging="360"/>
      </w:pPr>
      <w:rPr>
        <w:rFonts w:ascii="Wingdings" w:hAnsi="Wingdings" w:hint="default"/>
      </w:rPr>
    </w:lvl>
    <w:lvl w:ilvl="6" w:tplc="BF5CB82A">
      <w:start w:val="1"/>
      <w:numFmt w:val="bullet"/>
      <w:lvlText w:val=""/>
      <w:lvlJc w:val="left"/>
      <w:pPr>
        <w:ind w:left="5400" w:hanging="360"/>
      </w:pPr>
      <w:rPr>
        <w:rFonts w:ascii="Symbol" w:hAnsi="Symbol" w:hint="default"/>
      </w:rPr>
    </w:lvl>
    <w:lvl w:ilvl="7" w:tplc="A37EC86C">
      <w:start w:val="1"/>
      <w:numFmt w:val="bullet"/>
      <w:lvlText w:val="o"/>
      <w:lvlJc w:val="left"/>
      <w:pPr>
        <w:ind w:left="6120" w:hanging="360"/>
      </w:pPr>
      <w:rPr>
        <w:rFonts w:ascii="Courier New" w:hAnsi="Courier New" w:hint="default"/>
      </w:rPr>
    </w:lvl>
    <w:lvl w:ilvl="8" w:tplc="83049AC0">
      <w:start w:val="1"/>
      <w:numFmt w:val="bullet"/>
      <w:lvlText w:val=""/>
      <w:lvlJc w:val="left"/>
      <w:pPr>
        <w:ind w:left="6840" w:hanging="360"/>
      </w:pPr>
      <w:rPr>
        <w:rFonts w:ascii="Wingdings" w:hAnsi="Wingdings" w:hint="default"/>
      </w:rPr>
    </w:lvl>
  </w:abstractNum>
  <w:abstractNum w:abstractNumId="75" w15:restartNumberingAfterBreak="0">
    <w:nsid w:val="61141156"/>
    <w:multiLevelType w:val="hybridMultilevel"/>
    <w:tmpl w:val="90B04D66"/>
    <w:lvl w:ilvl="0" w:tplc="81DECB40">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1C362C"/>
    <w:multiLevelType w:val="hybridMultilevel"/>
    <w:tmpl w:val="22E4F73C"/>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16407F7"/>
    <w:multiLevelType w:val="hybridMultilevel"/>
    <w:tmpl w:val="675EF088"/>
    <w:lvl w:ilvl="0" w:tplc="81E49FCC">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0D5C9B"/>
    <w:multiLevelType w:val="hybridMultilevel"/>
    <w:tmpl w:val="E06C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2407F05"/>
    <w:multiLevelType w:val="hybridMultilevel"/>
    <w:tmpl w:val="70804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30F0E96"/>
    <w:multiLevelType w:val="hybridMultilevel"/>
    <w:tmpl w:val="97620772"/>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47353F6"/>
    <w:multiLevelType w:val="hybridMultilevel"/>
    <w:tmpl w:val="9462DA7C"/>
    <w:lvl w:ilvl="0" w:tplc="5DE47C7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85A1C23"/>
    <w:multiLevelType w:val="multilevel"/>
    <w:tmpl w:val="92846810"/>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8AA1517"/>
    <w:multiLevelType w:val="hybridMultilevel"/>
    <w:tmpl w:val="AFF6E7D0"/>
    <w:lvl w:ilvl="0" w:tplc="BA3E4D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F53521"/>
    <w:multiLevelType w:val="hybridMultilevel"/>
    <w:tmpl w:val="F822BDB4"/>
    <w:lvl w:ilvl="0" w:tplc="FFFFFFFF">
      <w:start w:val="1"/>
      <w:numFmt w:val="bullet"/>
      <w:lvlText w:val=""/>
      <w:lvlJc w:val="left"/>
      <w:pPr>
        <w:ind w:left="360" w:hanging="360"/>
      </w:pPr>
      <w:rPr>
        <w:rFonts w:ascii="Symbol" w:hAnsi="Symbol" w:hint="default"/>
      </w:rPr>
    </w:lvl>
    <w:lvl w:ilvl="1" w:tplc="BA3E4DB6">
      <w:start w:val="3"/>
      <w:numFmt w:val="bullet"/>
      <w:lvlText w:val="-"/>
      <w:lvlJc w:val="left"/>
      <w:pPr>
        <w:ind w:left="810" w:hanging="360"/>
      </w:pPr>
      <w:rPr>
        <w:rFonts w:ascii="Times New Roman" w:eastAsia="Times New Roman" w:hAnsi="Times New Roman" w:cs="Times New Roman" w:hint="default"/>
      </w:rPr>
    </w:lvl>
    <w:lvl w:ilvl="2" w:tplc="FFFFFFFF">
      <w:start w:val="3"/>
      <w:numFmt w:val="bullet"/>
      <w:lvlText w:val=""/>
      <w:lvlJc w:val="left"/>
      <w:pPr>
        <w:ind w:left="1800" w:hanging="360"/>
      </w:pPr>
      <w:rPr>
        <w:rFonts w:ascii="Wingdings" w:eastAsia="Times New Roman" w:hAnsi="Wingdings"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6BD219F5"/>
    <w:multiLevelType w:val="hybridMultilevel"/>
    <w:tmpl w:val="0406B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E757D8"/>
    <w:multiLevelType w:val="multilevel"/>
    <w:tmpl w:val="3C12CD8C"/>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3"/>
      <w:numFmt w:val="bullet"/>
      <w:lvlText w:val="-"/>
      <w:lvlJc w:val="left"/>
      <w:pPr>
        <w:ind w:left="810" w:hanging="360"/>
      </w:pPr>
      <w:rPr>
        <w:rFonts w:ascii="Times New Roman" w:eastAsia="Times New Roman" w:hAnsi="Times New Roman" w:cs="Times New Roman"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7" w15:restartNumberingAfterBreak="0">
    <w:nsid w:val="6C0F56B9"/>
    <w:multiLevelType w:val="hybridMultilevel"/>
    <w:tmpl w:val="8A4AC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2641BD"/>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D826062"/>
    <w:multiLevelType w:val="hybridMultilevel"/>
    <w:tmpl w:val="99664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E061DD"/>
    <w:multiLevelType w:val="multilevel"/>
    <w:tmpl w:val="E2D0C300"/>
    <w:lvl w:ilvl="0">
      <w:start w:val="1"/>
      <w:numFmt w:val="decimal"/>
      <w:lvlText w:val="%1"/>
      <w:lvlJc w:val="left"/>
      <w:pPr>
        <w:ind w:left="360" w:hanging="360"/>
      </w:pPr>
      <w:rPr>
        <w:rFonts w:ascii="Times New Roman" w:hAnsi="Times New Roman" w:hint="default"/>
        <w:b/>
        <w:i w:val="0"/>
        <w:caps/>
        <w:strike w:val="0"/>
        <w:dstrike w:val="0"/>
        <w:vanish/>
        <w:sz w:val="26"/>
        <w:vertAlign w:val="baseline"/>
      </w:rPr>
    </w:lvl>
    <w:lvl w:ilvl="1">
      <w:start w:val="1"/>
      <w:numFmt w:val="decimal"/>
      <w:lvlText w:val="%1.%2."/>
      <w:lvlJc w:val="left"/>
      <w:pPr>
        <w:ind w:left="79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FBD080C"/>
    <w:multiLevelType w:val="hybridMultilevel"/>
    <w:tmpl w:val="79E2513A"/>
    <w:lvl w:ilvl="0" w:tplc="5DE47C74">
      <w:start w:val="1"/>
      <w:numFmt w:val="bullet"/>
      <w:lvlText w:val="-"/>
      <w:lvlJc w:val="left"/>
      <w:pPr>
        <w:ind w:left="117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890" w:hanging="360"/>
      </w:pPr>
      <w:rPr>
        <w:rFonts w:ascii="Courier New" w:hAnsi="Courier New" w:hint="default"/>
      </w:rPr>
    </w:lvl>
    <w:lvl w:ilvl="2" w:tplc="FFFFFFFF">
      <w:start w:val="1"/>
      <w:numFmt w:val="bullet"/>
      <w:lvlText w:val=""/>
      <w:lvlJc w:val="left"/>
      <w:pPr>
        <w:ind w:left="2610" w:hanging="360"/>
      </w:pPr>
      <w:rPr>
        <w:rFonts w:ascii="Wingdings" w:hAnsi="Wingdings" w:hint="default"/>
      </w:rPr>
    </w:lvl>
    <w:lvl w:ilvl="3" w:tplc="FFFFFFFF">
      <w:start w:val="1"/>
      <w:numFmt w:val="bullet"/>
      <w:lvlText w:val=""/>
      <w:lvlJc w:val="left"/>
      <w:pPr>
        <w:ind w:left="3330" w:hanging="360"/>
      </w:pPr>
      <w:rPr>
        <w:rFonts w:ascii="Symbol" w:hAnsi="Symbol" w:hint="default"/>
      </w:rPr>
    </w:lvl>
    <w:lvl w:ilvl="4" w:tplc="FFFFFFFF">
      <w:start w:val="1"/>
      <w:numFmt w:val="bullet"/>
      <w:lvlText w:val="o"/>
      <w:lvlJc w:val="left"/>
      <w:pPr>
        <w:ind w:left="4050" w:hanging="360"/>
      </w:pPr>
      <w:rPr>
        <w:rFonts w:ascii="Courier New" w:hAnsi="Courier New" w:hint="default"/>
      </w:rPr>
    </w:lvl>
    <w:lvl w:ilvl="5" w:tplc="FFFFFFFF">
      <w:start w:val="1"/>
      <w:numFmt w:val="bullet"/>
      <w:lvlText w:val=""/>
      <w:lvlJc w:val="left"/>
      <w:pPr>
        <w:ind w:left="4770" w:hanging="360"/>
      </w:pPr>
      <w:rPr>
        <w:rFonts w:ascii="Wingdings" w:hAnsi="Wingdings" w:hint="default"/>
      </w:rPr>
    </w:lvl>
    <w:lvl w:ilvl="6" w:tplc="FFFFFFFF">
      <w:start w:val="1"/>
      <w:numFmt w:val="bullet"/>
      <w:lvlText w:val=""/>
      <w:lvlJc w:val="left"/>
      <w:pPr>
        <w:ind w:left="5490" w:hanging="360"/>
      </w:pPr>
      <w:rPr>
        <w:rFonts w:ascii="Symbol" w:hAnsi="Symbol" w:hint="default"/>
      </w:rPr>
    </w:lvl>
    <w:lvl w:ilvl="7" w:tplc="FFFFFFFF">
      <w:start w:val="1"/>
      <w:numFmt w:val="bullet"/>
      <w:lvlText w:val="o"/>
      <w:lvlJc w:val="left"/>
      <w:pPr>
        <w:ind w:left="6210" w:hanging="360"/>
      </w:pPr>
      <w:rPr>
        <w:rFonts w:ascii="Courier New" w:hAnsi="Courier New" w:hint="default"/>
      </w:rPr>
    </w:lvl>
    <w:lvl w:ilvl="8" w:tplc="FFFFFFFF">
      <w:start w:val="1"/>
      <w:numFmt w:val="bullet"/>
      <w:lvlText w:val=""/>
      <w:lvlJc w:val="left"/>
      <w:pPr>
        <w:ind w:left="6930" w:hanging="360"/>
      </w:pPr>
      <w:rPr>
        <w:rFonts w:ascii="Wingdings" w:hAnsi="Wingdings" w:hint="default"/>
      </w:rPr>
    </w:lvl>
  </w:abstractNum>
  <w:abstractNum w:abstractNumId="92" w15:restartNumberingAfterBreak="0">
    <w:nsid w:val="6FE6139F"/>
    <w:multiLevelType w:val="hybridMultilevel"/>
    <w:tmpl w:val="4D482740"/>
    <w:lvl w:ilvl="0" w:tplc="BA3E4DB6">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07E5A3A"/>
    <w:multiLevelType w:val="hybridMultilevel"/>
    <w:tmpl w:val="AA5E7616"/>
    <w:lvl w:ilvl="0" w:tplc="5DE47C74">
      <w:start w:val="1"/>
      <w:numFmt w:val="bullet"/>
      <w:lvlText w:val="-"/>
      <w:lvlJc w:val="left"/>
      <w:pPr>
        <w:ind w:left="180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4" w15:restartNumberingAfterBreak="0">
    <w:nsid w:val="70F2413F"/>
    <w:multiLevelType w:val="hybridMultilevel"/>
    <w:tmpl w:val="B1E0626A"/>
    <w:lvl w:ilvl="0" w:tplc="312A8804">
      <w:start w:val="1"/>
      <w:numFmt w:val="bullet"/>
      <w:lvlText w:val="-"/>
      <w:lvlJc w:val="left"/>
      <w:pPr>
        <w:ind w:left="720" w:hanging="360"/>
      </w:pPr>
      <w:rPr>
        <w:rFonts w:ascii="Times New Roman" w:eastAsia="Times New Roman" w:hAnsi="Times New Roman" w:cs="Times New Roman" w:hint="default"/>
        <w:b w:val="0"/>
        <w:i w:val="0"/>
        <w:strike w:val="0"/>
        <w:dstrike w:val="0"/>
        <w:color w:val="0D0D0D"/>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1692296"/>
    <w:multiLevelType w:val="multilevel"/>
    <w:tmpl w:val="9EF002E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1F92EF4"/>
    <w:multiLevelType w:val="hybridMultilevel"/>
    <w:tmpl w:val="5426BD20"/>
    <w:lvl w:ilvl="0" w:tplc="BA3E4DB6">
      <w:start w:val="3"/>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7" w15:restartNumberingAfterBreak="0">
    <w:nsid w:val="72E0536F"/>
    <w:multiLevelType w:val="hybridMultilevel"/>
    <w:tmpl w:val="3732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E365F4"/>
    <w:multiLevelType w:val="multilevel"/>
    <w:tmpl w:val="880CC390"/>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80767DF"/>
    <w:multiLevelType w:val="hybridMultilevel"/>
    <w:tmpl w:val="4E94D1AC"/>
    <w:lvl w:ilvl="0" w:tplc="D414A10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9051110"/>
    <w:multiLevelType w:val="hybridMultilevel"/>
    <w:tmpl w:val="8D764E7E"/>
    <w:lvl w:ilvl="0" w:tplc="3F96B6E2">
      <w:numFmt w:val="bullet"/>
      <w:lvlText w:val="-"/>
      <w:lvlJc w:val="left"/>
      <w:pPr>
        <w:ind w:left="720" w:hanging="360"/>
      </w:pPr>
      <w:rPr>
        <w:rFonts w:ascii="Segoe UI" w:eastAsia="Segoe UI" w:hAnsi="Segoe UI" w:cs="Segoe UI"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9534300"/>
    <w:multiLevelType w:val="hybridMultilevel"/>
    <w:tmpl w:val="56AA3232"/>
    <w:lvl w:ilvl="0" w:tplc="D414A104">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5E6A7B"/>
    <w:multiLevelType w:val="multilevel"/>
    <w:tmpl w:val="D456A09A"/>
    <w:lvl w:ilvl="0">
      <w:start w:val="1"/>
      <w:numFmt w:val="bullet"/>
      <w:lvlText w:val=""/>
      <w:lvlJc w:val="left"/>
      <w:pPr>
        <w:ind w:left="360" w:hanging="360"/>
      </w:pPr>
      <w:rPr>
        <w:rFonts w:ascii="Symbol" w:hAnsi="Symbol"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79881F2A"/>
    <w:multiLevelType w:val="multilevel"/>
    <w:tmpl w:val="A0EAC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A4443AE"/>
    <w:multiLevelType w:val="multilevel"/>
    <w:tmpl w:val="0BB46DD2"/>
    <w:lvl w:ilvl="0">
      <w:start w:val="3"/>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7E015162"/>
    <w:multiLevelType w:val="multilevel"/>
    <w:tmpl w:val="DFFA3B16"/>
    <w:lvl w:ilvl="0">
      <w:start w:val="1"/>
      <w:numFmt w:val="decimal"/>
      <w:lvlText w:val="%1."/>
      <w:lvlJc w:val="left"/>
      <w:pPr>
        <w:ind w:left="360" w:hanging="360"/>
      </w:pPr>
      <w:rPr>
        <w:rFonts w:hint="default"/>
        <w:b w:val="0"/>
        <w:bCs w:val="0"/>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15:restartNumberingAfterBreak="0">
    <w:nsid w:val="7F80361D"/>
    <w:multiLevelType w:val="hybridMultilevel"/>
    <w:tmpl w:val="ED126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2886491">
    <w:abstractNumId w:val="25"/>
  </w:num>
  <w:num w:numId="2" w16cid:durableId="111871310">
    <w:abstractNumId w:val="4"/>
  </w:num>
  <w:num w:numId="3" w16cid:durableId="1388337769">
    <w:abstractNumId w:val="64"/>
  </w:num>
  <w:num w:numId="4" w16cid:durableId="1927227150">
    <w:abstractNumId w:val="32"/>
  </w:num>
  <w:num w:numId="5" w16cid:durableId="129521248">
    <w:abstractNumId w:val="1"/>
  </w:num>
  <w:num w:numId="6" w16cid:durableId="1766807483">
    <w:abstractNumId w:val="74"/>
  </w:num>
  <w:num w:numId="7" w16cid:durableId="812478475">
    <w:abstractNumId w:val="12"/>
  </w:num>
  <w:num w:numId="8" w16cid:durableId="1076317650">
    <w:abstractNumId w:val="35"/>
  </w:num>
  <w:num w:numId="9" w16cid:durableId="685136624">
    <w:abstractNumId w:val="34"/>
  </w:num>
  <w:num w:numId="10" w16cid:durableId="1083184685">
    <w:abstractNumId w:val="22"/>
  </w:num>
  <w:num w:numId="11" w16cid:durableId="603726046">
    <w:abstractNumId w:val="23"/>
  </w:num>
  <w:num w:numId="12" w16cid:durableId="425733998">
    <w:abstractNumId w:val="40"/>
  </w:num>
  <w:num w:numId="13" w16cid:durableId="1979188808">
    <w:abstractNumId w:val="95"/>
  </w:num>
  <w:num w:numId="14" w16cid:durableId="460616982">
    <w:abstractNumId w:val="6"/>
  </w:num>
  <w:num w:numId="15" w16cid:durableId="820081826">
    <w:abstractNumId w:val="105"/>
  </w:num>
  <w:num w:numId="16" w16cid:durableId="1555241188">
    <w:abstractNumId w:val="24"/>
  </w:num>
  <w:num w:numId="17" w16cid:durableId="1362122525">
    <w:abstractNumId w:val="90"/>
  </w:num>
  <w:num w:numId="18" w16cid:durableId="1304890077">
    <w:abstractNumId w:val="29"/>
  </w:num>
  <w:num w:numId="19" w16cid:durableId="2075005216">
    <w:abstractNumId w:val="7"/>
  </w:num>
  <w:num w:numId="20" w16cid:durableId="603077080">
    <w:abstractNumId w:val="0"/>
  </w:num>
  <w:num w:numId="21" w16cid:durableId="1084910842">
    <w:abstractNumId w:val="88"/>
  </w:num>
  <w:num w:numId="22" w16cid:durableId="1256672788">
    <w:abstractNumId w:val="52"/>
  </w:num>
  <w:num w:numId="23" w16cid:durableId="1251431251">
    <w:abstractNumId w:val="55"/>
  </w:num>
  <w:num w:numId="24" w16cid:durableId="809129619">
    <w:abstractNumId w:val="26"/>
  </w:num>
  <w:num w:numId="25" w16cid:durableId="778185006">
    <w:abstractNumId w:val="43"/>
  </w:num>
  <w:num w:numId="26" w16cid:durableId="1785035419">
    <w:abstractNumId w:val="98"/>
  </w:num>
  <w:num w:numId="27" w16cid:durableId="2073386361">
    <w:abstractNumId w:val="100"/>
  </w:num>
  <w:num w:numId="28" w16cid:durableId="773668141">
    <w:abstractNumId w:val="38"/>
  </w:num>
  <w:num w:numId="29" w16cid:durableId="286401655">
    <w:abstractNumId w:val="99"/>
  </w:num>
  <w:num w:numId="30" w16cid:durableId="747120582">
    <w:abstractNumId w:val="101"/>
  </w:num>
  <w:num w:numId="31" w16cid:durableId="412897310">
    <w:abstractNumId w:val="14"/>
  </w:num>
  <w:num w:numId="32" w16cid:durableId="1992636294">
    <w:abstractNumId w:val="28"/>
  </w:num>
  <w:num w:numId="33" w16cid:durableId="1315140823">
    <w:abstractNumId w:val="96"/>
  </w:num>
  <w:num w:numId="34" w16cid:durableId="1923026321">
    <w:abstractNumId w:val="10"/>
  </w:num>
  <w:num w:numId="35" w16cid:durableId="94520232">
    <w:abstractNumId w:val="37"/>
  </w:num>
  <w:num w:numId="36" w16cid:durableId="206139033">
    <w:abstractNumId w:val="27"/>
  </w:num>
  <w:num w:numId="37" w16cid:durableId="1191380657">
    <w:abstractNumId w:val="77"/>
  </w:num>
  <w:num w:numId="38" w16cid:durableId="1019508676">
    <w:abstractNumId w:val="57"/>
  </w:num>
  <w:num w:numId="39" w16cid:durableId="1337465946">
    <w:abstractNumId w:val="87"/>
  </w:num>
  <w:num w:numId="40" w16cid:durableId="1102578317">
    <w:abstractNumId w:val="2"/>
  </w:num>
  <w:num w:numId="41" w16cid:durableId="1848984994">
    <w:abstractNumId w:val="9"/>
  </w:num>
  <w:num w:numId="42" w16cid:durableId="2008240552">
    <w:abstractNumId w:val="63"/>
  </w:num>
  <w:num w:numId="43" w16cid:durableId="992879919">
    <w:abstractNumId w:val="42"/>
  </w:num>
  <w:num w:numId="44" w16cid:durableId="95059077">
    <w:abstractNumId w:val="73"/>
  </w:num>
  <w:num w:numId="45" w16cid:durableId="132066948">
    <w:abstractNumId w:val="44"/>
  </w:num>
  <w:num w:numId="46" w16cid:durableId="1131245017">
    <w:abstractNumId w:val="78"/>
  </w:num>
  <w:num w:numId="47" w16cid:durableId="718356078">
    <w:abstractNumId w:val="33"/>
  </w:num>
  <w:num w:numId="48" w16cid:durableId="223956976">
    <w:abstractNumId w:val="97"/>
  </w:num>
  <w:num w:numId="49" w16cid:durableId="57486397">
    <w:abstractNumId w:val="53"/>
  </w:num>
  <w:num w:numId="50" w16cid:durableId="2118331563">
    <w:abstractNumId w:val="15"/>
  </w:num>
  <w:num w:numId="51" w16cid:durableId="1421826644">
    <w:abstractNumId w:val="103"/>
  </w:num>
  <w:num w:numId="52" w16cid:durableId="1149444113">
    <w:abstractNumId w:val="66"/>
  </w:num>
  <w:num w:numId="53" w16cid:durableId="1475103493">
    <w:abstractNumId w:val="65"/>
  </w:num>
  <w:num w:numId="54" w16cid:durableId="739987940">
    <w:abstractNumId w:val="72"/>
  </w:num>
  <w:num w:numId="55" w16cid:durableId="373963428">
    <w:abstractNumId w:val="69"/>
  </w:num>
  <w:num w:numId="56" w16cid:durableId="451558259">
    <w:abstractNumId w:val="102"/>
  </w:num>
  <w:num w:numId="57" w16cid:durableId="206719599">
    <w:abstractNumId w:val="68"/>
  </w:num>
  <w:num w:numId="58" w16cid:durableId="1366177105">
    <w:abstractNumId w:val="20"/>
  </w:num>
  <w:num w:numId="59" w16cid:durableId="970982567">
    <w:abstractNumId w:val="50"/>
  </w:num>
  <w:num w:numId="60" w16cid:durableId="385494598">
    <w:abstractNumId w:val="49"/>
  </w:num>
  <w:num w:numId="61" w16cid:durableId="2017264374">
    <w:abstractNumId w:val="36"/>
  </w:num>
  <w:num w:numId="62" w16cid:durableId="1042899530">
    <w:abstractNumId w:val="89"/>
  </w:num>
  <w:num w:numId="63" w16cid:durableId="1742362669">
    <w:abstractNumId w:val="3"/>
  </w:num>
  <w:num w:numId="64" w16cid:durableId="1865512663">
    <w:abstractNumId w:val="79"/>
  </w:num>
  <w:num w:numId="65" w16cid:durableId="1569532976">
    <w:abstractNumId w:val="85"/>
  </w:num>
  <w:num w:numId="66" w16cid:durableId="1300720468">
    <w:abstractNumId w:val="16"/>
  </w:num>
  <w:num w:numId="67" w16cid:durableId="452330082">
    <w:abstractNumId w:val="13"/>
  </w:num>
  <w:num w:numId="68" w16cid:durableId="1358430223">
    <w:abstractNumId w:val="106"/>
  </w:num>
  <w:num w:numId="69" w16cid:durableId="1496143875">
    <w:abstractNumId w:val="30"/>
  </w:num>
  <w:num w:numId="70" w16cid:durableId="355624380">
    <w:abstractNumId w:val="17"/>
  </w:num>
  <w:num w:numId="71" w16cid:durableId="1632051891">
    <w:abstractNumId w:val="75"/>
  </w:num>
  <w:num w:numId="72" w16cid:durableId="1944606616">
    <w:abstractNumId w:val="92"/>
  </w:num>
  <w:num w:numId="73" w16cid:durableId="277299880">
    <w:abstractNumId w:val="67"/>
  </w:num>
  <w:num w:numId="74" w16cid:durableId="537931252">
    <w:abstractNumId w:val="41"/>
  </w:num>
  <w:num w:numId="75" w16cid:durableId="127748572">
    <w:abstractNumId w:val="56"/>
  </w:num>
  <w:num w:numId="76" w16cid:durableId="1318609559">
    <w:abstractNumId w:val="54"/>
  </w:num>
  <w:num w:numId="77" w16cid:durableId="638412830">
    <w:abstractNumId w:val="21"/>
  </w:num>
  <w:num w:numId="78" w16cid:durableId="1059670255">
    <w:abstractNumId w:val="80"/>
  </w:num>
  <w:num w:numId="79" w16cid:durableId="1050574655">
    <w:abstractNumId w:val="47"/>
  </w:num>
  <w:num w:numId="80" w16cid:durableId="1581984638">
    <w:abstractNumId w:val="81"/>
  </w:num>
  <w:num w:numId="81" w16cid:durableId="426075295">
    <w:abstractNumId w:val="5"/>
  </w:num>
  <w:num w:numId="82" w16cid:durableId="2033338379">
    <w:abstractNumId w:val="76"/>
  </w:num>
  <w:num w:numId="83" w16cid:durableId="1526403845">
    <w:abstractNumId w:val="71"/>
  </w:num>
  <w:num w:numId="84" w16cid:durableId="1987081990">
    <w:abstractNumId w:val="60"/>
  </w:num>
  <w:num w:numId="85" w16cid:durableId="369955975">
    <w:abstractNumId w:val="48"/>
  </w:num>
  <w:num w:numId="86" w16cid:durableId="1519469947">
    <w:abstractNumId w:val="91"/>
  </w:num>
  <w:num w:numId="87" w16cid:durableId="1244991990">
    <w:abstractNumId w:val="59"/>
  </w:num>
  <w:num w:numId="88" w16cid:durableId="847863439">
    <w:abstractNumId w:val="19"/>
  </w:num>
  <w:num w:numId="89" w16cid:durableId="447696556">
    <w:abstractNumId w:val="93"/>
  </w:num>
  <w:num w:numId="90" w16cid:durableId="710570129">
    <w:abstractNumId w:val="39"/>
  </w:num>
  <w:num w:numId="91" w16cid:durableId="1905752004">
    <w:abstractNumId w:val="84"/>
  </w:num>
  <w:num w:numId="92" w16cid:durableId="1058163797">
    <w:abstractNumId w:val="86"/>
  </w:num>
  <w:num w:numId="93" w16cid:durableId="617488631">
    <w:abstractNumId w:val="83"/>
  </w:num>
  <w:num w:numId="94" w16cid:durableId="619461259">
    <w:abstractNumId w:val="11"/>
  </w:num>
  <w:num w:numId="95" w16cid:durableId="1712919376">
    <w:abstractNumId w:val="18"/>
  </w:num>
  <w:num w:numId="96" w16cid:durableId="661156837">
    <w:abstractNumId w:val="45"/>
  </w:num>
  <w:num w:numId="97" w16cid:durableId="830635722">
    <w:abstractNumId w:val="46"/>
  </w:num>
  <w:num w:numId="98" w16cid:durableId="372459353">
    <w:abstractNumId w:val="62"/>
  </w:num>
  <w:num w:numId="99" w16cid:durableId="1374306992">
    <w:abstractNumId w:val="61"/>
  </w:num>
  <w:num w:numId="100" w16cid:durableId="929236201">
    <w:abstractNumId w:val="8"/>
  </w:num>
  <w:num w:numId="101" w16cid:durableId="714820074">
    <w:abstractNumId w:val="70"/>
  </w:num>
  <w:num w:numId="102" w16cid:durableId="858393510">
    <w:abstractNumId w:val="58"/>
  </w:num>
  <w:num w:numId="103" w16cid:durableId="751509602">
    <w:abstractNumId w:val="104"/>
  </w:num>
  <w:num w:numId="104" w16cid:durableId="1738700499">
    <w:abstractNumId w:val="31"/>
  </w:num>
  <w:num w:numId="105" w16cid:durableId="560865534">
    <w:abstractNumId w:val="82"/>
  </w:num>
  <w:num w:numId="106" w16cid:durableId="1414472157">
    <w:abstractNumId w:val="94"/>
  </w:num>
  <w:num w:numId="107" w16cid:durableId="298340415">
    <w:abstractNumId w:val="5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6FD"/>
    <w:rsid w:val="00001D2D"/>
    <w:rsid w:val="000022B5"/>
    <w:rsid w:val="0000334B"/>
    <w:rsid w:val="00007133"/>
    <w:rsid w:val="00007DA7"/>
    <w:rsid w:val="00010883"/>
    <w:rsid w:val="00012906"/>
    <w:rsid w:val="00015EAD"/>
    <w:rsid w:val="00021ACD"/>
    <w:rsid w:val="00021E6F"/>
    <w:rsid w:val="00025D18"/>
    <w:rsid w:val="00030449"/>
    <w:rsid w:val="00032ABE"/>
    <w:rsid w:val="00035B97"/>
    <w:rsid w:val="000417B8"/>
    <w:rsid w:val="00044AC4"/>
    <w:rsid w:val="0004554B"/>
    <w:rsid w:val="000472AC"/>
    <w:rsid w:val="00050F4E"/>
    <w:rsid w:val="00051D57"/>
    <w:rsid w:val="000528B3"/>
    <w:rsid w:val="00055A24"/>
    <w:rsid w:val="0005765F"/>
    <w:rsid w:val="00060348"/>
    <w:rsid w:val="000604D3"/>
    <w:rsid w:val="00070D43"/>
    <w:rsid w:val="000716BC"/>
    <w:rsid w:val="000722AB"/>
    <w:rsid w:val="00073FE8"/>
    <w:rsid w:val="0007566D"/>
    <w:rsid w:val="000817D2"/>
    <w:rsid w:val="00081BCD"/>
    <w:rsid w:val="0008265C"/>
    <w:rsid w:val="0008709F"/>
    <w:rsid w:val="00087B55"/>
    <w:rsid w:val="00094006"/>
    <w:rsid w:val="000A1E41"/>
    <w:rsid w:val="000A27B3"/>
    <w:rsid w:val="000A3271"/>
    <w:rsid w:val="000A49B7"/>
    <w:rsid w:val="000A5CA9"/>
    <w:rsid w:val="000A65C3"/>
    <w:rsid w:val="000A7CB5"/>
    <w:rsid w:val="000B10C5"/>
    <w:rsid w:val="000B65EE"/>
    <w:rsid w:val="000B7C19"/>
    <w:rsid w:val="000C33F3"/>
    <w:rsid w:val="000C4295"/>
    <w:rsid w:val="000C628D"/>
    <w:rsid w:val="000C734F"/>
    <w:rsid w:val="000D16D4"/>
    <w:rsid w:val="000D1BB6"/>
    <w:rsid w:val="000D21F6"/>
    <w:rsid w:val="000D2E6E"/>
    <w:rsid w:val="000D5447"/>
    <w:rsid w:val="000D6F21"/>
    <w:rsid w:val="000D7CD8"/>
    <w:rsid w:val="000E031B"/>
    <w:rsid w:val="000E1A79"/>
    <w:rsid w:val="000F0899"/>
    <w:rsid w:val="000F33D5"/>
    <w:rsid w:val="000F360B"/>
    <w:rsid w:val="000F602A"/>
    <w:rsid w:val="001121C4"/>
    <w:rsid w:val="00114C18"/>
    <w:rsid w:val="00114DC3"/>
    <w:rsid w:val="001245EB"/>
    <w:rsid w:val="0013129A"/>
    <w:rsid w:val="001326A0"/>
    <w:rsid w:val="001326FD"/>
    <w:rsid w:val="00136EF3"/>
    <w:rsid w:val="001412D8"/>
    <w:rsid w:val="00141E27"/>
    <w:rsid w:val="00143218"/>
    <w:rsid w:val="00143B26"/>
    <w:rsid w:val="00144B82"/>
    <w:rsid w:val="00146A7E"/>
    <w:rsid w:val="0014797C"/>
    <w:rsid w:val="00150F4A"/>
    <w:rsid w:val="00152FD2"/>
    <w:rsid w:val="00153590"/>
    <w:rsid w:val="00155B8B"/>
    <w:rsid w:val="00157300"/>
    <w:rsid w:val="00160312"/>
    <w:rsid w:val="00165F85"/>
    <w:rsid w:val="00171A5F"/>
    <w:rsid w:val="0017277A"/>
    <w:rsid w:val="001728A8"/>
    <w:rsid w:val="00172B8E"/>
    <w:rsid w:val="00174BA5"/>
    <w:rsid w:val="001770B1"/>
    <w:rsid w:val="00187145"/>
    <w:rsid w:val="00190B5B"/>
    <w:rsid w:val="00194159"/>
    <w:rsid w:val="00196481"/>
    <w:rsid w:val="00197B86"/>
    <w:rsid w:val="001A0DDB"/>
    <w:rsid w:val="001A4CFD"/>
    <w:rsid w:val="001A54E3"/>
    <w:rsid w:val="001A5610"/>
    <w:rsid w:val="001A744C"/>
    <w:rsid w:val="001B0537"/>
    <w:rsid w:val="001B2CF9"/>
    <w:rsid w:val="001C158A"/>
    <w:rsid w:val="001C15FA"/>
    <w:rsid w:val="001C3D8D"/>
    <w:rsid w:val="001C5AD6"/>
    <w:rsid w:val="001C7321"/>
    <w:rsid w:val="001D0276"/>
    <w:rsid w:val="001D1382"/>
    <w:rsid w:val="001D1EB7"/>
    <w:rsid w:val="001E6FC5"/>
    <w:rsid w:val="001E7376"/>
    <w:rsid w:val="001E7432"/>
    <w:rsid w:val="001E7499"/>
    <w:rsid w:val="001F0F0E"/>
    <w:rsid w:val="001F14E4"/>
    <w:rsid w:val="001F22D3"/>
    <w:rsid w:val="001F3064"/>
    <w:rsid w:val="001F3400"/>
    <w:rsid w:val="001F377E"/>
    <w:rsid w:val="001F6983"/>
    <w:rsid w:val="00206EF7"/>
    <w:rsid w:val="0021253F"/>
    <w:rsid w:val="0021666A"/>
    <w:rsid w:val="0022093C"/>
    <w:rsid w:val="00221217"/>
    <w:rsid w:val="00222445"/>
    <w:rsid w:val="002228EB"/>
    <w:rsid w:val="002250A1"/>
    <w:rsid w:val="002261FE"/>
    <w:rsid w:val="002278C5"/>
    <w:rsid w:val="00227EFB"/>
    <w:rsid w:val="00230CBC"/>
    <w:rsid w:val="00230CE1"/>
    <w:rsid w:val="00232850"/>
    <w:rsid w:val="00233ABD"/>
    <w:rsid w:val="0023563A"/>
    <w:rsid w:val="00235A02"/>
    <w:rsid w:val="002437C4"/>
    <w:rsid w:val="00243BBD"/>
    <w:rsid w:val="002449F2"/>
    <w:rsid w:val="0025056A"/>
    <w:rsid w:val="0025239A"/>
    <w:rsid w:val="00252775"/>
    <w:rsid w:val="002530AD"/>
    <w:rsid w:val="0025515B"/>
    <w:rsid w:val="00257431"/>
    <w:rsid w:val="0026263A"/>
    <w:rsid w:val="002630C7"/>
    <w:rsid w:val="00263490"/>
    <w:rsid w:val="002635ED"/>
    <w:rsid w:val="002658CC"/>
    <w:rsid w:val="00267343"/>
    <w:rsid w:val="00267888"/>
    <w:rsid w:val="002717AC"/>
    <w:rsid w:val="002725A0"/>
    <w:rsid w:val="00281155"/>
    <w:rsid w:val="0029485C"/>
    <w:rsid w:val="002A0D3D"/>
    <w:rsid w:val="002A1536"/>
    <w:rsid w:val="002A5065"/>
    <w:rsid w:val="002A52CD"/>
    <w:rsid w:val="002A6D6D"/>
    <w:rsid w:val="002A7F12"/>
    <w:rsid w:val="002B049E"/>
    <w:rsid w:val="002B1123"/>
    <w:rsid w:val="002B1644"/>
    <w:rsid w:val="002C024E"/>
    <w:rsid w:val="002C2402"/>
    <w:rsid w:val="002C5310"/>
    <w:rsid w:val="002C5533"/>
    <w:rsid w:val="002C5E56"/>
    <w:rsid w:val="002C6A26"/>
    <w:rsid w:val="002C6F9E"/>
    <w:rsid w:val="002D05C7"/>
    <w:rsid w:val="002D0C93"/>
    <w:rsid w:val="002D122C"/>
    <w:rsid w:val="002D3040"/>
    <w:rsid w:val="002D3B1C"/>
    <w:rsid w:val="002D47BD"/>
    <w:rsid w:val="002D62D2"/>
    <w:rsid w:val="002D68C8"/>
    <w:rsid w:val="002D7560"/>
    <w:rsid w:val="002E22A6"/>
    <w:rsid w:val="002E4AF1"/>
    <w:rsid w:val="002E5EF5"/>
    <w:rsid w:val="002E5F01"/>
    <w:rsid w:val="002F3E88"/>
    <w:rsid w:val="002F5CB8"/>
    <w:rsid w:val="002F7994"/>
    <w:rsid w:val="003025ED"/>
    <w:rsid w:val="00306AF0"/>
    <w:rsid w:val="003073AB"/>
    <w:rsid w:val="00307F42"/>
    <w:rsid w:val="00311C57"/>
    <w:rsid w:val="003126D6"/>
    <w:rsid w:val="00312A1E"/>
    <w:rsid w:val="00312C24"/>
    <w:rsid w:val="00313629"/>
    <w:rsid w:val="003170F7"/>
    <w:rsid w:val="00321D2C"/>
    <w:rsid w:val="00321F24"/>
    <w:rsid w:val="003223ED"/>
    <w:rsid w:val="00330C37"/>
    <w:rsid w:val="0033117C"/>
    <w:rsid w:val="003316E6"/>
    <w:rsid w:val="003461F9"/>
    <w:rsid w:val="003473F7"/>
    <w:rsid w:val="00347B6B"/>
    <w:rsid w:val="00351BEE"/>
    <w:rsid w:val="00352311"/>
    <w:rsid w:val="0035321C"/>
    <w:rsid w:val="00355512"/>
    <w:rsid w:val="0035730B"/>
    <w:rsid w:val="00360C64"/>
    <w:rsid w:val="003611A1"/>
    <w:rsid w:val="003677B2"/>
    <w:rsid w:val="00370FD0"/>
    <w:rsid w:val="003715DA"/>
    <w:rsid w:val="00372437"/>
    <w:rsid w:val="00372A69"/>
    <w:rsid w:val="003772F7"/>
    <w:rsid w:val="003803D2"/>
    <w:rsid w:val="003805D3"/>
    <w:rsid w:val="00383D71"/>
    <w:rsid w:val="003929AF"/>
    <w:rsid w:val="003935C1"/>
    <w:rsid w:val="003935E9"/>
    <w:rsid w:val="00393A22"/>
    <w:rsid w:val="00394EB6"/>
    <w:rsid w:val="00397672"/>
    <w:rsid w:val="003A0583"/>
    <w:rsid w:val="003A142F"/>
    <w:rsid w:val="003A441A"/>
    <w:rsid w:val="003A5BD4"/>
    <w:rsid w:val="003A77AB"/>
    <w:rsid w:val="003B2576"/>
    <w:rsid w:val="003B26E3"/>
    <w:rsid w:val="003B47DF"/>
    <w:rsid w:val="003C3A84"/>
    <w:rsid w:val="003C40D1"/>
    <w:rsid w:val="003C4736"/>
    <w:rsid w:val="003C4872"/>
    <w:rsid w:val="003C491F"/>
    <w:rsid w:val="003D0E58"/>
    <w:rsid w:val="003D1053"/>
    <w:rsid w:val="003E0333"/>
    <w:rsid w:val="003E3CE6"/>
    <w:rsid w:val="003E6DB9"/>
    <w:rsid w:val="003E7D6C"/>
    <w:rsid w:val="003F3BC6"/>
    <w:rsid w:val="003F4A85"/>
    <w:rsid w:val="003F4CFF"/>
    <w:rsid w:val="003F5248"/>
    <w:rsid w:val="003F59B7"/>
    <w:rsid w:val="003F5ACF"/>
    <w:rsid w:val="003F77A1"/>
    <w:rsid w:val="00410B0A"/>
    <w:rsid w:val="004111CE"/>
    <w:rsid w:val="00412AE4"/>
    <w:rsid w:val="00415D24"/>
    <w:rsid w:val="0042267F"/>
    <w:rsid w:val="00423C19"/>
    <w:rsid w:val="00424CCB"/>
    <w:rsid w:val="00426A53"/>
    <w:rsid w:val="004305F9"/>
    <w:rsid w:val="00432D30"/>
    <w:rsid w:val="00432ED6"/>
    <w:rsid w:val="00433C1C"/>
    <w:rsid w:val="00444874"/>
    <w:rsid w:val="00445598"/>
    <w:rsid w:val="00452D59"/>
    <w:rsid w:val="0045406A"/>
    <w:rsid w:val="00456BA1"/>
    <w:rsid w:val="0046125A"/>
    <w:rsid w:val="00461B3C"/>
    <w:rsid w:val="00462EFF"/>
    <w:rsid w:val="004631E0"/>
    <w:rsid w:val="00465C32"/>
    <w:rsid w:val="00466262"/>
    <w:rsid w:val="004674FE"/>
    <w:rsid w:val="00471428"/>
    <w:rsid w:val="0047384D"/>
    <w:rsid w:val="004753D8"/>
    <w:rsid w:val="00480125"/>
    <w:rsid w:val="00480B7C"/>
    <w:rsid w:val="00485329"/>
    <w:rsid w:val="0048666F"/>
    <w:rsid w:val="0049472C"/>
    <w:rsid w:val="00497CFC"/>
    <w:rsid w:val="004A1EB2"/>
    <w:rsid w:val="004A615A"/>
    <w:rsid w:val="004B4829"/>
    <w:rsid w:val="004B6B1E"/>
    <w:rsid w:val="004C0240"/>
    <w:rsid w:val="004C2222"/>
    <w:rsid w:val="004C3081"/>
    <w:rsid w:val="004C33DB"/>
    <w:rsid w:val="004C4471"/>
    <w:rsid w:val="004C711D"/>
    <w:rsid w:val="004C74C1"/>
    <w:rsid w:val="004D158F"/>
    <w:rsid w:val="004D3546"/>
    <w:rsid w:val="004E17E5"/>
    <w:rsid w:val="004E5B98"/>
    <w:rsid w:val="004F18FE"/>
    <w:rsid w:val="004F470C"/>
    <w:rsid w:val="004F61ED"/>
    <w:rsid w:val="00501E87"/>
    <w:rsid w:val="00510001"/>
    <w:rsid w:val="00517503"/>
    <w:rsid w:val="0052034B"/>
    <w:rsid w:val="00525423"/>
    <w:rsid w:val="0052712D"/>
    <w:rsid w:val="00533ABC"/>
    <w:rsid w:val="00533DCF"/>
    <w:rsid w:val="005406FF"/>
    <w:rsid w:val="0054080B"/>
    <w:rsid w:val="0054358A"/>
    <w:rsid w:val="005443CF"/>
    <w:rsid w:val="00547700"/>
    <w:rsid w:val="00551096"/>
    <w:rsid w:val="00552552"/>
    <w:rsid w:val="00552800"/>
    <w:rsid w:val="005543F3"/>
    <w:rsid w:val="005575E5"/>
    <w:rsid w:val="00565A46"/>
    <w:rsid w:val="00565A65"/>
    <w:rsid w:val="00566342"/>
    <w:rsid w:val="00575A0A"/>
    <w:rsid w:val="005774ED"/>
    <w:rsid w:val="0057780D"/>
    <w:rsid w:val="0058149B"/>
    <w:rsid w:val="00584F16"/>
    <w:rsid w:val="00585D0F"/>
    <w:rsid w:val="00594EEF"/>
    <w:rsid w:val="005A234E"/>
    <w:rsid w:val="005A24D7"/>
    <w:rsid w:val="005A4BCE"/>
    <w:rsid w:val="005A60B5"/>
    <w:rsid w:val="005A667A"/>
    <w:rsid w:val="005B0E98"/>
    <w:rsid w:val="005B362F"/>
    <w:rsid w:val="005B7402"/>
    <w:rsid w:val="005B747C"/>
    <w:rsid w:val="005C0EFF"/>
    <w:rsid w:val="005C142D"/>
    <w:rsid w:val="005C328B"/>
    <w:rsid w:val="005C4382"/>
    <w:rsid w:val="005C6BB2"/>
    <w:rsid w:val="005C7455"/>
    <w:rsid w:val="005D403D"/>
    <w:rsid w:val="005D5119"/>
    <w:rsid w:val="005D58E5"/>
    <w:rsid w:val="005D636B"/>
    <w:rsid w:val="005D6409"/>
    <w:rsid w:val="005D7EE2"/>
    <w:rsid w:val="005E13B7"/>
    <w:rsid w:val="005E4DA0"/>
    <w:rsid w:val="005F4C39"/>
    <w:rsid w:val="006000F9"/>
    <w:rsid w:val="00601654"/>
    <w:rsid w:val="00602698"/>
    <w:rsid w:val="006053A8"/>
    <w:rsid w:val="00614592"/>
    <w:rsid w:val="0061465F"/>
    <w:rsid w:val="00620FB6"/>
    <w:rsid w:val="00622D5A"/>
    <w:rsid w:val="00625617"/>
    <w:rsid w:val="00626BB3"/>
    <w:rsid w:val="006339A8"/>
    <w:rsid w:val="006365F1"/>
    <w:rsid w:val="00640A23"/>
    <w:rsid w:val="00644D60"/>
    <w:rsid w:val="00652185"/>
    <w:rsid w:val="00656170"/>
    <w:rsid w:val="00656D48"/>
    <w:rsid w:val="00657AE8"/>
    <w:rsid w:val="00660C42"/>
    <w:rsid w:val="0066140E"/>
    <w:rsid w:val="00662869"/>
    <w:rsid w:val="0066372E"/>
    <w:rsid w:val="006646B5"/>
    <w:rsid w:val="006673F7"/>
    <w:rsid w:val="006739D5"/>
    <w:rsid w:val="00674A68"/>
    <w:rsid w:val="00675252"/>
    <w:rsid w:val="006764D7"/>
    <w:rsid w:val="00677FA2"/>
    <w:rsid w:val="00680874"/>
    <w:rsid w:val="00690436"/>
    <w:rsid w:val="00693B0A"/>
    <w:rsid w:val="00696E55"/>
    <w:rsid w:val="006A1FF1"/>
    <w:rsid w:val="006A25FD"/>
    <w:rsid w:val="006A2EF6"/>
    <w:rsid w:val="006A3C38"/>
    <w:rsid w:val="006A7C04"/>
    <w:rsid w:val="006B05EB"/>
    <w:rsid w:val="006B3C37"/>
    <w:rsid w:val="006B51EF"/>
    <w:rsid w:val="006B64E2"/>
    <w:rsid w:val="006B7068"/>
    <w:rsid w:val="006B762B"/>
    <w:rsid w:val="006C23C7"/>
    <w:rsid w:val="006C2D56"/>
    <w:rsid w:val="006C4EC5"/>
    <w:rsid w:val="006C6D44"/>
    <w:rsid w:val="006D0573"/>
    <w:rsid w:val="006D340C"/>
    <w:rsid w:val="006D36B8"/>
    <w:rsid w:val="006D3DBD"/>
    <w:rsid w:val="006D4F43"/>
    <w:rsid w:val="006E34B1"/>
    <w:rsid w:val="006E3F91"/>
    <w:rsid w:val="006E6B21"/>
    <w:rsid w:val="006E77F8"/>
    <w:rsid w:val="006F2384"/>
    <w:rsid w:val="006F5E91"/>
    <w:rsid w:val="006F61DA"/>
    <w:rsid w:val="00700978"/>
    <w:rsid w:val="00701C08"/>
    <w:rsid w:val="00701D67"/>
    <w:rsid w:val="007031EE"/>
    <w:rsid w:val="007038A2"/>
    <w:rsid w:val="00703DBE"/>
    <w:rsid w:val="00704911"/>
    <w:rsid w:val="00705273"/>
    <w:rsid w:val="0071064E"/>
    <w:rsid w:val="00710E8E"/>
    <w:rsid w:val="00710FC3"/>
    <w:rsid w:val="007136A4"/>
    <w:rsid w:val="00716CED"/>
    <w:rsid w:val="007247D7"/>
    <w:rsid w:val="00726D12"/>
    <w:rsid w:val="00731C79"/>
    <w:rsid w:val="00731E38"/>
    <w:rsid w:val="00732091"/>
    <w:rsid w:val="00732462"/>
    <w:rsid w:val="007352FE"/>
    <w:rsid w:val="00737E4A"/>
    <w:rsid w:val="00746055"/>
    <w:rsid w:val="00747AEF"/>
    <w:rsid w:val="00751162"/>
    <w:rsid w:val="007524DB"/>
    <w:rsid w:val="00761522"/>
    <w:rsid w:val="00761991"/>
    <w:rsid w:val="0076634C"/>
    <w:rsid w:val="00770F7B"/>
    <w:rsid w:val="0077211D"/>
    <w:rsid w:val="0077586E"/>
    <w:rsid w:val="007810EF"/>
    <w:rsid w:val="0078189B"/>
    <w:rsid w:val="00783BF4"/>
    <w:rsid w:val="0078444D"/>
    <w:rsid w:val="007861BC"/>
    <w:rsid w:val="0078755B"/>
    <w:rsid w:val="00787C2C"/>
    <w:rsid w:val="00791354"/>
    <w:rsid w:val="00793B28"/>
    <w:rsid w:val="00797402"/>
    <w:rsid w:val="007A0FB5"/>
    <w:rsid w:val="007A2716"/>
    <w:rsid w:val="007A4F23"/>
    <w:rsid w:val="007A526C"/>
    <w:rsid w:val="007A7ADF"/>
    <w:rsid w:val="007B356C"/>
    <w:rsid w:val="007B5A46"/>
    <w:rsid w:val="007B742C"/>
    <w:rsid w:val="007C602F"/>
    <w:rsid w:val="007C744D"/>
    <w:rsid w:val="007C7DEE"/>
    <w:rsid w:val="007D0920"/>
    <w:rsid w:val="007D0D93"/>
    <w:rsid w:val="007D1466"/>
    <w:rsid w:val="007D56B1"/>
    <w:rsid w:val="007D5DBB"/>
    <w:rsid w:val="007E01EE"/>
    <w:rsid w:val="007E495C"/>
    <w:rsid w:val="007E615C"/>
    <w:rsid w:val="007F2A86"/>
    <w:rsid w:val="007F2EEB"/>
    <w:rsid w:val="007F48B4"/>
    <w:rsid w:val="00800663"/>
    <w:rsid w:val="008044B6"/>
    <w:rsid w:val="00812AA6"/>
    <w:rsid w:val="008223C3"/>
    <w:rsid w:val="0082614C"/>
    <w:rsid w:val="008307AE"/>
    <w:rsid w:val="00832B7B"/>
    <w:rsid w:val="00841493"/>
    <w:rsid w:val="00842463"/>
    <w:rsid w:val="0084416C"/>
    <w:rsid w:val="008461ED"/>
    <w:rsid w:val="0085182E"/>
    <w:rsid w:val="00855454"/>
    <w:rsid w:val="00857153"/>
    <w:rsid w:val="00857B6C"/>
    <w:rsid w:val="00865F8F"/>
    <w:rsid w:val="00866B6E"/>
    <w:rsid w:val="00867DE1"/>
    <w:rsid w:val="00870565"/>
    <w:rsid w:val="0087576F"/>
    <w:rsid w:val="00877A4D"/>
    <w:rsid w:val="00877AF6"/>
    <w:rsid w:val="008803E4"/>
    <w:rsid w:val="00882B50"/>
    <w:rsid w:val="008833A0"/>
    <w:rsid w:val="00885965"/>
    <w:rsid w:val="00891C77"/>
    <w:rsid w:val="00891F3C"/>
    <w:rsid w:val="00893114"/>
    <w:rsid w:val="00893AC9"/>
    <w:rsid w:val="00894282"/>
    <w:rsid w:val="008951BF"/>
    <w:rsid w:val="008A02B1"/>
    <w:rsid w:val="008A7E1A"/>
    <w:rsid w:val="008B0115"/>
    <w:rsid w:val="008B051E"/>
    <w:rsid w:val="008B0B55"/>
    <w:rsid w:val="008B1035"/>
    <w:rsid w:val="008C05D0"/>
    <w:rsid w:val="008C082B"/>
    <w:rsid w:val="008C30F5"/>
    <w:rsid w:val="008C4292"/>
    <w:rsid w:val="008C4E91"/>
    <w:rsid w:val="008C5799"/>
    <w:rsid w:val="008C5C23"/>
    <w:rsid w:val="008C6F2E"/>
    <w:rsid w:val="008D1F11"/>
    <w:rsid w:val="008D285B"/>
    <w:rsid w:val="008D31F4"/>
    <w:rsid w:val="008D3A9E"/>
    <w:rsid w:val="008D4182"/>
    <w:rsid w:val="008D42B6"/>
    <w:rsid w:val="008D57F4"/>
    <w:rsid w:val="008E0ABA"/>
    <w:rsid w:val="008E141E"/>
    <w:rsid w:val="008F0ADF"/>
    <w:rsid w:val="008F430E"/>
    <w:rsid w:val="008F5323"/>
    <w:rsid w:val="00902ACE"/>
    <w:rsid w:val="00906B28"/>
    <w:rsid w:val="009107CB"/>
    <w:rsid w:val="00912183"/>
    <w:rsid w:val="009142D9"/>
    <w:rsid w:val="00915856"/>
    <w:rsid w:val="00916845"/>
    <w:rsid w:val="0091698B"/>
    <w:rsid w:val="00917A66"/>
    <w:rsid w:val="009206A1"/>
    <w:rsid w:val="00921B34"/>
    <w:rsid w:val="009305E4"/>
    <w:rsid w:val="00930897"/>
    <w:rsid w:val="00930E6E"/>
    <w:rsid w:val="00935DFD"/>
    <w:rsid w:val="00935EF6"/>
    <w:rsid w:val="0093740E"/>
    <w:rsid w:val="00940482"/>
    <w:rsid w:val="009431F5"/>
    <w:rsid w:val="00944498"/>
    <w:rsid w:val="00945A79"/>
    <w:rsid w:val="00946004"/>
    <w:rsid w:val="0094607E"/>
    <w:rsid w:val="00947038"/>
    <w:rsid w:val="00952C11"/>
    <w:rsid w:val="00952C73"/>
    <w:rsid w:val="00953FD2"/>
    <w:rsid w:val="0095508A"/>
    <w:rsid w:val="00955F5F"/>
    <w:rsid w:val="009635E8"/>
    <w:rsid w:val="009645C2"/>
    <w:rsid w:val="00967105"/>
    <w:rsid w:val="00974E51"/>
    <w:rsid w:val="009826CC"/>
    <w:rsid w:val="009828C7"/>
    <w:rsid w:val="00986D15"/>
    <w:rsid w:val="00987EB4"/>
    <w:rsid w:val="0099059B"/>
    <w:rsid w:val="009908CE"/>
    <w:rsid w:val="00992FF4"/>
    <w:rsid w:val="009963F7"/>
    <w:rsid w:val="00997A99"/>
    <w:rsid w:val="009A17C5"/>
    <w:rsid w:val="009A1F1E"/>
    <w:rsid w:val="009A2C78"/>
    <w:rsid w:val="009A4F96"/>
    <w:rsid w:val="009A6BBE"/>
    <w:rsid w:val="009C02FF"/>
    <w:rsid w:val="009C19A5"/>
    <w:rsid w:val="009C418E"/>
    <w:rsid w:val="009C6050"/>
    <w:rsid w:val="009C6092"/>
    <w:rsid w:val="009C63E0"/>
    <w:rsid w:val="009D1CE6"/>
    <w:rsid w:val="009D2822"/>
    <w:rsid w:val="009D65D6"/>
    <w:rsid w:val="009D70A0"/>
    <w:rsid w:val="009D7B77"/>
    <w:rsid w:val="009E05EA"/>
    <w:rsid w:val="009E56D2"/>
    <w:rsid w:val="009E690B"/>
    <w:rsid w:val="009F0984"/>
    <w:rsid w:val="009F1F43"/>
    <w:rsid w:val="00A009B0"/>
    <w:rsid w:val="00A01F70"/>
    <w:rsid w:val="00A069CB"/>
    <w:rsid w:val="00A07C49"/>
    <w:rsid w:val="00A10C70"/>
    <w:rsid w:val="00A11C9E"/>
    <w:rsid w:val="00A11F02"/>
    <w:rsid w:val="00A15128"/>
    <w:rsid w:val="00A1626D"/>
    <w:rsid w:val="00A204D0"/>
    <w:rsid w:val="00A2103F"/>
    <w:rsid w:val="00A21243"/>
    <w:rsid w:val="00A212B1"/>
    <w:rsid w:val="00A216F6"/>
    <w:rsid w:val="00A22D3E"/>
    <w:rsid w:val="00A22F16"/>
    <w:rsid w:val="00A252DA"/>
    <w:rsid w:val="00A26FCE"/>
    <w:rsid w:val="00A30017"/>
    <w:rsid w:val="00A3109C"/>
    <w:rsid w:val="00A34C79"/>
    <w:rsid w:val="00A35DFC"/>
    <w:rsid w:val="00A40832"/>
    <w:rsid w:val="00A429A1"/>
    <w:rsid w:val="00A42F78"/>
    <w:rsid w:val="00A43E4C"/>
    <w:rsid w:val="00A4434C"/>
    <w:rsid w:val="00A469BA"/>
    <w:rsid w:val="00A469EB"/>
    <w:rsid w:val="00A472B7"/>
    <w:rsid w:val="00A47A7E"/>
    <w:rsid w:val="00A47E15"/>
    <w:rsid w:val="00A50310"/>
    <w:rsid w:val="00A521CF"/>
    <w:rsid w:val="00A55018"/>
    <w:rsid w:val="00A55C1C"/>
    <w:rsid w:val="00A61150"/>
    <w:rsid w:val="00A62088"/>
    <w:rsid w:val="00A636BB"/>
    <w:rsid w:val="00A6393C"/>
    <w:rsid w:val="00A63A0F"/>
    <w:rsid w:val="00A6409E"/>
    <w:rsid w:val="00A66D3E"/>
    <w:rsid w:val="00A67559"/>
    <w:rsid w:val="00A7159D"/>
    <w:rsid w:val="00A72CC2"/>
    <w:rsid w:val="00A73AA6"/>
    <w:rsid w:val="00A809CB"/>
    <w:rsid w:val="00A82450"/>
    <w:rsid w:val="00A8319B"/>
    <w:rsid w:val="00A83425"/>
    <w:rsid w:val="00A8640A"/>
    <w:rsid w:val="00A9271A"/>
    <w:rsid w:val="00A9287D"/>
    <w:rsid w:val="00A95F8C"/>
    <w:rsid w:val="00AA1E43"/>
    <w:rsid w:val="00AA2D5A"/>
    <w:rsid w:val="00AA7849"/>
    <w:rsid w:val="00AB0556"/>
    <w:rsid w:val="00AB0C05"/>
    <w:rsid w:val="00AB2FDC"/>
    <w:rsid w:val="00AB41C7"/>
    <w:rsid w:val="00AB6BBD"/>
    <w:rsid w:val="00AC1CC5"/>
    <w:rsid w:val="00AC29F4"/>
    <w:rsid w:val="00AC4EE8"/>
    <w:rsid w:val="00AC6FF3"/>
    <w:rsid w:val="00AC7C8F"/>
    <w:rsid w:val="00AD339F"/>
    <w:rsid w:val="00AE4A0A"/>
    <w:rsid w:val="00AE4ECB"/>
    <w:rsid w:val="00AE7A01"/>
    <w:rsid w:val="00AF39FC"/>
    <w:rsid w:val="00AF58F4"/>
    <w:rsid w:val="00B01006"/>
    <w:rsid w:val="00B03948"/>
    <w:rsid w:val="00B03E4D"/>
    <w:rsid w:val="00B045C6"/>
    <w:rsid w:val="00B05752"/>
    <w:rsid w:val="00B06560"/>
    <w:rsid w:val="00B06EB7"/>
    <w:rsid w:val="00B1111B"/>
    <w:rsid w:val="00B15B02"/>
    <w:rsid w:val="00B15F7F"/>
    <w:rsid w:val="00B17BB8"/>
    <w:rsid w:val="00B20188"/>
    <w:rsid w:val="00B21052"/>
    <w:rsid w:val="00B2248E"/>
    <w:rsid w:val="00B2301C"/>
    <w:rsid w:val="00B265B9"/>
    <w:rsid w:val="00B277AC"/>
    <w:rsid w:val="00B312CB"/>
    <w:rsid w:val="00B32B35"/>
    <w:rsid w:val="00B347A3"/>
    <w:rsid w:val="00B436CC"/>
    <w:rsid w:val="00B438E5"/>
    <w:rsid w:val="00B477F4"/>
    <w:rsid w:val="00B4EFBE"/>
    <w:rsid w:val="00B52F39"/>
    <w:rsid w:val="00B616A7"/>
    <w:rsid w:val="00B623F6"/>
    <w:rsid w:val="00B66369"/>
    <w:rsid w:val="00B705EE"/>
    <w:rsid w:val="00B72560"/>
    <w:rsid w:val="00B725AA"/>
    <w:rsid w:val="00B73222"/>
    <w:rsid w:val="00B754F9"/>
    <w:rsid w:val="00B77DF8"/>
    <w:rsid w:val="00B81E3D"/>
    <w:rsid w:val="00B90F10"/>
    <w:rsid w:val="00B91C95"/>
    <w:rsid w:val="00B91FE9"/>
    <w:rsid w:val="00B9270C"/>
    <w:rsid w:val="00B95F25"/>
    <w:rsid w:val="00B976AE"/>
    <w:rsid w:val="00BA0501"/>
    <w:rsid w:val="00BA2965"/>
    <w:rsid w:val="00BA42E2"/>
    <w:rsid w:val="00BA596B"/>
    <w:rsid w:val="00BA6C49"/>
    <w:rsid w:val="00BB3E91"/>
    <w:rsid w:val="00BB4AFE"/>
    <w:rsid w:val="00BB5B12"/>
    <w:rsid w:val="00BB5C7A"/>
    <w:rsid w:val="00BC058D"/>
    <w:rsid w:val="00BC45D7"/>
    <w:rsid w:val="00BC5354"/>
    <w:rsid w:val="00BC5789"/>
    <w:rsid w:val="00BC588D"/>
    <w:rsid w:val="00BD1DC5"/>
    <w:rsid w:val="00BD1E15"/>
    <w:rsid w:val="00BD3898"/>
    <w:rsid w:val="00BD732B"/>
    <w:rsid w:val="00BD7962"/>
    <w:rsid w:val="00BE0371"/>
    <w:rsid w:val="00BE104A"/>
    <w:rsid w:val="00BE41FE"/>
    <w:rsid w:val="00BF0B06"/>
    <w:rsid w:val="00BF4479"/>
    <w:rsid w:val="00BF5041"/>
    <w:rsid w:val="00BF75A0"/>
    <w:rsid w:val="00BF771B"/>
    <w:rsid w:val="00C01C2E"/>
    <w:rsid w:val="00C03DFF"/>
    <w:rsid w:val="00C05967"/>
    <w:rsid w:val="00C07394"/>
    <w:rsid w:val="00C07607"/>
    <w:rsid w:val="00C11DC0"/>
    <w:rsid w:val="00C225A6"/>
    <w:rsid w:val="00C24D71"/>
    <w:rsid w:val="00C33576"/>
    <w:rsid w:val="00C347BB"/>
    <w:rsid w:val="00C3537D"/>
    <w:rsid w:val="00C3706F"/>
    <w:rsid w:val="00C4197B"/>
    <w:rsid w:val="00C44E55"/>
    <w:rsid w:val="00C502A2"/>
    <w:rsid w:val="00C5050F"/>
    <w:rsid w:val="00C51BFC"/>
    <w:rsid w:val="00C52D43"/>
    <w:rsid w:val="00C56D91"/>
    <w:rsid w:val="00C64FFE"/>
    <w:rsid w:val="00C70DA1"/>
    <w:rsid w:val="00C7285B"/>
    <w:rsid w:val="00C74FC6"/>
    <w:rsid w:val="00C755E1"/>
    <w:rsid w:val="00C76522"/>
    <w:rsid w:val="00C8258E"/>
    <w:rsid w:val="00C82837"/>
    <w:rsid w:val="00C85C99"/>
    <w:rsid w:val="00C86537"/>
    <w:rsid w:val="00C86D26"/>
    <w:rsid w:val="00C86E4A"/>
    <w:rsid w:val="00C94590"/>
    <w:rsid w:val="00CA03E5"/>
    <w:rsid w:val="00CA098F"/>
    <w:rsid w:val="00CA1D78"/>
    <w:rsid w:val="00CA30C4"/>
    <w:rsid w:val="00CA3B56"/>
    <w:rsid w:val="00CA4E60"/>
    <w:rsid w:val="00CA5834"/>
    <w:rsid w:val="00CA5D32"/>
    <w:rsid w:val="00CB0E42"/>
    <w:rsid w:val="00CB2142"/>
    <w:rsid w:val="00CB2EF9"/>
    <w:rsid w:val="00CB4CBA"/>
    <w:rsid w:val="00CB67FD"/>
    <w:rsid w:val="00CB79E4"/>
    <w:rsid w:val="00CC207E"/>
    <w:rsid w:val="00CD33C6"/>
    <w:rsid w:val="00CD739F"/>
    <w:rsid w:val="00CD7F20"/>
    <w:rsid w:val="00CE2555"/>
    <w:rsid w:val="00CE3BB9"/>
    <w:rsid w:val="00CE41D6"/>
    <w:rsid w:val="00CE5119"/>
    <w:rsid w:val="00CE6E4C"/>
    <w:rsid w:val="00CF7A5B"/>
    <w:rsid w:val="00D018ED"/>
    <w:rsid w:val="00D01AB0"/>
    <w:rsid w:val="00D03664"/>
    <w:rsid w:val="00D111EF"/>
    <w:rsid w:val="00D13086"/>
    <w:rsid w:val="00D14390"/>
    <w:rsid w:val="00D17270"/>
    <w:rsid w:val="00D21E72"/>
    <w:rsid w:val="00D24557"/>
    <w:rsid w:val="00D2527E"/>
    <w:rsid w:val="00D26548"/>
    <w:rsid w:val="00D26F6F"/>
    <w:rsid w:val="00D27695"/>
    <w:rsid w:val="00D31E5D"/>
    <w:rsid w:val="00D33ABB"/>
    <w:rsid w:val="00D369D1"/>
    <w:rsid w:val="00D3757A"/>
    <w:rsid w:val="00D379E4"/>
    <w:rsid w:val="00D43783"/>
    <w:rsid w:val="00D5188D"/>
    <w:rsid w:val="00D56CF1"/>
    <w:rsid w:val="00D60046"/>
    <w:rsid w:val="00D63B07"/>
    <w:rsid w:val="00D64684"/>
    <w:rsid w:val="00D64B2F"/>
    <w:rsid w:val="00D64F22"/>
    <w:rsid w:val="00D71622"/>
    <w:rsid w:val="00D716BD"/>
    <w:rsid w:val="00D7565F"/>
    <w:rsid w:val="00D7573F"/>
    <w:rsid w:val="00D82007"/>
    <w:rsid w:val="00D83C84"/>
    <w:rsid w:val="00D8468F"/>
    <w:rsid w:val="00D85379"/>
    <w:rsid w:val="00D876DE"/>
    <w:rsid w:val="00D92284"/>
    <w:rsid w:val="00D956E2"/>
    <w:rsid w:val="00D97035"/>
    <w:rsid w:val="00DA246B"/>
    <w:rsid w:val="00DA2BD5"/>
    <w:rsid w:val="00DA2C87"/>
    <w:rsid w:val="00DA3101"/>
    <w:rsid w:val="00DA347A"/>
    <w:rsid w:val="00DA3F7D"/>
    <w:rsid w:val="00DA57FC"/>
    <w:rsid w:val="00DA6E9C"/>
    <w:rsid w:val="00DA7232"/>
    <w:rsid w:val="00DA74CC"/>
    <w:rsid w:val="00DB150D"/>
    <w:rsid w:val="00DB3A6E"/>
    <w:rsid w:val="00DB5BEE"/>
    <w:rsid w:val="00DB6E5A"/>
    <w:rsid w:val="00DC0FED"/>
    <w:rsid w:val="00DC51D2"/>
    <w:rsid w:val="00DC7F54"/>
    <w:rsid w:val="00DD55BD"/>
    <w:rsid w:val="00DD644F"/>
    <w:rsid w:val="00DE28E1"/>
    <w:rsid w:val="00DE3781"/>
    <w:rsid w:val="00DE6A6C"/>
    <w:rsid w:val="00DE6C5E"/>
    <w:rsid w:val="00DE77D1"/>
    <w:rsid w:val="00DF50D0"/>
    <w:rsid w:val="00E01184"/>
    <w:rsid w:val="00E01248"/>
    <w:rsid w:val="00E026FB"/>
    <w:rsid w:val="00E03333"/>
    <w:rsid w:val="00E0488A"/>
    <w:rsid w:val="00E06443"/>
    <w:rsid w:val="00E122B0"/>
    <w:rsid w:val="00E12835"/>
    <w:rsid w:val="00E1301B"/>
    <w:rsid w:val="00E14283"/>
    <w:rsid w:val="00E15420"/>
    <w:rsid w:val="00E21F24"/>
    <w:rsid w:val="00E24E85"/>
    <w:rsid w:val="00E26813"/>
    <w:rsid w:val="00E31067"/>
    <w:rsid w:val="00E310DD"/>
    <w:rsid w:val="00E3326A"/>
    <w:rsid w:val="00E33E63"/>
    <w:rsid w:val="00E3426C"/>
    <w:rsid w:val="00E3525D"/>
    <w:rsid w:val="00E41813"/>
    <w:rsid w:val="00E44A14"/>
    <w:rsid w:val="00E46679"/>
    <w:rsid w:val="00E46EEA"/>
    <w:rsid w:val="00E55C3F"/>
    <w:rsid w:val="00E6294E"/>
    <w:rsid w:val="00E64570"/>
    <w:rsid w:val="00E64BA6"/>
    <w:rsid w:val="00E65408"/>
    <w:rsid w:val="00E663A1"/>
    <w:rsid w:val="00E70092"/>
    <w:rsid w:val="00E714C7"/>
    <w:rsid w:val="00E801A9"/>
    <w:rsid w:val="00E82A11"/>
    <w:rsid w:val="00E82C01"/>
    <w:rsid w:val="00E83538"/>
    <w:rsid w:val="00E85550"/>
    <w:rsid w:val="00E872FD"/>
    <w:rsid w:val="00E93C6F"/>
    <w:rsid w:val="00E958E0"/>
    <w:rsid w:val="00E969B4"/>
    <w:rsid w:val="00EA1042"/>
    <w:rsid w:val="00EA7EC6"/>
    <w:rsid w:val="00EB0A5B"/>
    <w:rsid w:val="00EB108B"/>
    <w:rsid w:val="00EB467E"/>
    <w:rsid w:val="00EC001A"/>
    <w:rsid w:val="00EC0C0B"/>
    <w:rsid w:val="00EC2B87"/>
    <w:rsid w:val="00ED1A22"/>
    <w:rsid w:val="00ED1AA9"/>
    <w:rsid w:val="00ED514E"/>
    <w:rsid w:val="00ED5321"/>
    <w:rsid w:val="00ED5D64"/>
    <w:rsid w:val="00ED7CC6"/>
    <w:rsid w:val="00EE0DE1"/>
    <w:rsid w:val="00EE7D95"/>
    <w:rsid w:val="00EF0791"/>
    <w:rsid w:val="00EF0825"/>
    <w:rsid w:val="00EF39B0"/>
    <w:rsid w:val="00EF3C42"/>
    <w:rsid w:val="00EF5B4C"/>
    <w:rsid w:val="00EF782D"/>
    <w:rsid w:val="00F00CE1"/>
    <w:rsid w:val="00F059E7"/>
    <w:rsid w:val="00F06BAC"/>
    <w:rsid w:val="00F06E9C"/>
    <w:rsid w:val="00F1286F"/>
    <w:rsid w:val="00F1496C"/>
    <w:rsid w:val="00F17C93"/>
    <w:rsid w:val="00F222C3"/>
    <w:rsid w:val="00F24998"/>
    <w:rsid w:val="00F266BD"/>
    <w:rsid w:val="00F26B94"/>
    <w:rsid w:val="00F26B9C"/>
    <w:rsid w:val="00F278CA"/>
    <w:rsid w:val="00F3028F"/>
    <w:rsid w:val="00F36A8A"/>
    <w:rsid w:val="00F433A9"/>
    <w:rsid w:val="00F4441D"/>
    <w:rsid w:val="00F515F1"/>
    <w:rsid w:val="00F557A6"/>
    <w:rsid w:val="00F56F35"/>
    <w:rsid w:val="00F57C0B"/>
    <w:rsid w:val="00F62AC7"/>
    <w:rsid w:val="00F66DBA"/>
    <w:rsid w:val="00F70782"/>
    <w:rsid w:val="00F73C40"/>
    <w:rsid w:val="00F80674"/>
    <w:rsid w:val="00F91785"/>
    <w:rsid w:val="00F91B09"/>
    <w:rsid w:val="00F968D7"/>
    <w:rsid w:val="00F96B9E"/>
    <w:rsid w:val="00FA159A"/>
    <w:rsid w:val="00FA4095"/>
    <w:rsid w:val="00FB1837"/>
    <w:rsid w:val="00FB48EA"/>
    <w:rsid w:val="00FB5838"/>
    <w:rsid w:val="00FB5AA4"/>
    <w:rsid w:val="00FB77DC"/>
    <w:rsid w:val="00FC00E3"/>
    <w:rsid w:val="00FC1868"/>
    <w:rsid w:val="00FC5BDB"/>
    <w:rsid w:val="00FD143B"/>
    <w:rsid w:val="00FD182F"/>
    <w:rsid w:val="00FD63DD"/>
    <w:rsid w:val="00FD6A17"/>
    <w:rsid w:val="00FD7BB2"/>
    <w:rsid w:val="00FE231B"/>
    <w:rsid w:val="00FE4E7E"/>
    <w:rsid w:val="00FE7F35"/>
    <w:rsid w:val="0322669D"/>
    <w:rsid w:val="03652196"/>
    <w:rsid w:val="03737018"/>
    <w:rsid w:val="0431E821"/>
    <w:rsid w:val="04C20BF8"/>
    <w:rsid w:val="055F222B"/>
    <w:rsid w:val="05A7BBC1"/>
    <w:rsid w:val="05AAFCB6"/>
    <w:rsid w:val="05B6B81B"/>
    <w:rsid w:val="05CF05C1"/>
    <w:rsid w:val="06067EBD"/>
    <w:rsid w:val="0683A606"/>
    <w:rsid w:val="068E7109"/>
    <w:rsid w:val="06D14CDB"/>
    <w:rsid w:val="07269E58"/>
    <w:rsid w:val="0747234E"/>
    <w:rsid w:val="07AB90B2"/>
    <w:rsid w:val="081029F3"/>
    <w:rsid w:val="086F55F1"/>
    <w:rsid w:val="0A455810"/>
    <w:rsid w:val="0ABBAD09"/>
    <w:rsid w:val="0AC81F22"/>
    <w:rsid w:val="0B78BA7B"/>
    <w:rsid w:val="0BB3B1A2"/>
    <w:rsid w:val="0BE27CDA"/>
    <w:rsid w:val="0C7BC341"/>
    <w:rsid w:val="0CB79A4F"/>
    <w:rsid w:val="0CEB4938"/>
    <w:rsid w:val="0D6F5919"/>
    <w:rsid w:val="0D867E91"/>
    <w:rsid w:val="0DD70335"/>
    <w:rsid w:val="0E15672A"/>
    <w:rsid w:val="0EC06D14"/>
    <w:rsid w:val="0F128FD1"/>
    <w:rsid w:val="1004F47A"/>
    <w:rsid w:val="112A47EC"/>
    <w:rsid w:val="119FC2B3"/>
    <w:rsid w:val="11C0A6C0"/>
    <w:rsid w:val="11C53053"/>
    <w:rsid w:val="12827397"/>
    <w:rsid w:val="13451EBD"/>
    <w:rsid w:val="1366C50F"/>
    <w:rsid w:val="14564279"/>
    <w:rsid w:val="14630EC7"/>
    <w:rsid w:val="14C5D224"/>
    <w:rsid w:val="14E4ACAD"/>
    <w:rsid w:val="158AEE73"/>
    <w:rsid w:val="15984F8F"/>
    <w:rsid w:val="15EC9F30"/>
    <w:rsid w:val="167FAFE2"/>
    <w:rsid w:val="169013A6"/>
    <w:rsid w:val="172B0E4F"/>
    <w:rsid w:val="177EE410"/>
    <w:rsid w:val="178451C9"/>
    <w:rsid w:val="181B217A"/>
    <w:rsid w:val="18B13D8D"/>
    <w:rsid w:val="1A35CB79"/>
    <w:rsid w:val="1B5190A0"/>
    <w:rsid w:val="1C9B1091"/>
    <w:rsid w:val="1D07420F"/>
    <w:rsid w:val="1D4DC0BF"/>
    <w:rsid w:val="2105930C"/>
    <w:rsid w:val="210AE59E"/>
    <w:rsid w:val="22856AAE"/>
    <w:rsid w:val="233DB6FF"/>
    <w:rsid w:val="24963D6D"/>
    <w:rsid w:val="24AEAA58"/>
    <w:rsid w:val="2587DF54"/>
    <w:rsid w:val="25924BC2"/>
    <w:rsid w:val="260EFBD4"/>
    <w:rsid w:val="26A81694"/>
    <w:rsid w:val="275AE1AD"/>
    <w:rsid w:val="27E0A205"/>
    <w:rsid w:val="287FA062"/>
    <w:rsid w:val="28BDB853"/>
    <w:rsid w:val="292A3AB9"/>
    <w:rsid w:val="29A95375"/>
    <w:rsid w:val="29F8D269"/>
    <w:rsid w:val="2A6D08FA"/>
    <w:rsid w:val="2BD80177"/>
    <w:rsid w:val="2C13C5AB"/>
    <w:rsid w:val="2C645D27"/>
    <w:rsid w:val="2C7364BE"/>
    <w:rsid w:val="2C9B9FF3"/>
    <w:rsid w:val="2DDD50AF"/>
    <w:rsid w:val="2F0ADA4D"/>
    <w:rsid w:val="2F5FD3FE"/>
    <w:rsid w:val="305997CF"/>
    <w:rsid w:val="306BEDD8"/>
    <w:rsid w:val="30922DDE"/>
    <w:rsid w:val="319F80C5"/>
    <w:rsid w:val="3216B565"/>
    <w:rsid w:val="324DDD1E"/>
    <w:rsid w:val="33620E58"/>
    <w:rsid w:val="337D9E35"/>
    <w:rsid w:val="33E3BABC"/>
    <w:rsid w:val="348D007A"/>
    <w:rsid w:val="349A8358"/>
    <w:rsid w:val="349EE78B"/>
    <w:rsid w:val="34A57A65"/>
    <w:rsid w:val="36A39E8C"/>
    <w:rsid w:val="378D3018"/>
    <w:rsid w:val="37ABFE8C"/>
    <w:rsid w:val="37CB7342"/>
    <w:rsid w:val="3804AC57"/>
    <w:rsid w:val="39A6AE9E"/>
    <w:rsid w:val="39C9FE82"/>
    <w:rsid w:val="39DE0954"/>
    <w:rsid w:val="39EE40BB"/>
    <w:rsid w:val="3A4A4A86"/>
    <w:rsid w:val="3A90DF67"/>
    <w:rsid w:val="3B76EE76"/>
    <w:rsid w:val="3B79D41A"/>
    <w:rsid w:val="3BAE0E8A"/>
    <w:rsid w:val="3C05A633"/>
    <w:rsid w:val="3C3866A7"/>
    <w:rsid w:val="3DE70FFF"/>
    <w:rsid w:val="3E53B483"/>
    <w:rsid w:val="3F196A4C"/>
    <w:rsid w:val="3FB3DD2E"/>
    <w:rsid w:val="3FD6E603"/>
    <w:rsid w:val="3FF9787C"/>
    <w:rsid w:val="401BEFEB"/>
    <w:rsid w:val="40F5ECEF"/>
    <w:rsid w:val="4139065D"/>
    <w:rsid w:val="41C44F88"/>
    <w:rsid w:val="42528214"/>
    <w:rsid w:val="4342AA0D"/>
    <w:rsid w:val="436E9343"/>
    <w:rsid w:val="4396C5EB"/>
    <w:rsid w:val="453205FD"/>
    <w:rsid w:val="4563EBB3"/>
    <w:rsid w:val="45945818"/>
    <w:rsid w:val="4653EDC0"/>
    <w:rsid w:val="4661B83B"/>
    <w:rsid w:val="467CB0AA"/>
    <w:rsid w:val="467E252D"/>
    <w:rsid w:val="46C1F143"/>
    <w:rsid w:val="46E0A04D"/>
    <w:rsid w:val="46EDED85"/>
    <w:rsid w:val="47852C9A"/>
    <w:rsid w:val="47F25F9F"/>
    <w:rsid w:val="47F8E89C"/>
    <w:rsid w:val="4806E274"/>
    <w:rsid w:val="4827130F"/>
    <w:rsid w:val="48A70A05"/>
    <w:rsid w:val="49D05CA8"/>
    <w:rsid w:val="4A36F7B5"/>
    <w:rsid w:val="4A3E15DE"/>
    <w:rsid w:val="4A8C5EB8"/>
    <w:rsid w:val="4AB102BD"/>
    <w:rsid w:val="4AD373C2"/>
    <w:rsid w:val="4B1784BC"/>
    <w:rsid w:val="4C8B4471"/>
    <w:rsid w:val="4C910FD9"/>
    <w:rsid w:val="4D4C8428"/>
    <w:rsid w:val="4D77C157"/>
    <w:rsid w:val="4ED29C53"/>
    <w:rsid w:val="4F1C9FC1"/>
    <w:rsid w:val="4FB65181"/>
    <w:rsid w:val="4FF26055"/>
    <w:rsid w:val="50662FD7"/>
    <w:rsid w:val="50FE871F"/>
    <w:rsid w:val="5134B093"/>
    <w:rsid w:val="51E1B6DC"/>
    <w:rsid w:val="52243F7D"/>
    <w:rsid w:val="52361990"/>
    <w:rsid w:val="52589985"/>
    <w:rsid w:val="52F1FA4B"/>
    <w:rsid w:val="54459A0F"/>
    <w:rsid w:val="547418B3"/>
    <w:rsid w:val="54FEDE1D"/>
    <w:rsid w:val="55378BEC"/>
    <w:rsid w:val="55F3C975"/>
    <w:rsid w:val="56621EC8"/>
    <w:rsid w:val="5696EA43"/>
    <w:rsid w:val="575D27E0"/>
    <w:rsid w:val="57A7CE60"/>
    <w:rsid w:val="57E981E9"/>
    <w:rsid w:val="590E588D"/>
    <w:rsid w:val="598CAE85"/>
    <w:rsid w:val="59DE56F8"/>
    <w:rsid w:val="5B1955F5"/>
    <w:rsid w:val="5B629DE3"/>
    <w:rsid w:val="5B84DDE8"/>
    <w:rsid w:val="5BE9CD70"/>
    <w:rsid w:val="5BEC467F"/>
    <w:rsid w:val="5C4ACC1A"/>
    <w:rsid w:val="5D487DD4"/>
    <w:rsid w:val="5D809EEE"/>
    <w:rsid w:val="5DC4E1A8"/>
    <w:rsid w:val="5EF3FDE1"/>
    <w:rsid w:val="5FF8A146"/>
    <w:rsid w:val="5FFD80BF"/>
    <w:rsid w:val="610E8881"/>
    <w:rsid w:val="61AAC61B"/>
    <w:rsid w:val="61DACF77"/>
    <w:rsid w:val="62D1C7A7"/>
    <w:rsid w:val="6444828C"/>
    <w:rsid w:val="64B84526"/>
    <w:rsid w:val="6546F840"/>
    <w:rsid w:val="65A066B4"/>
    <w:rsid w:val="661BBBEE"/>
    <w:rsid w:val="66383EB0"/>
    <w:rsid w:val="6676B5B4"/>
    <w:rsid w:val="66F983C6"/>
    <w:rsid w:val="67050DCC"/>
    <w:rsid w:val="67B5198E"/>
    <w:rsid w:val="6847B8FE"/>
    <w:rsid w:val="68B73B14"/>
    <w:rsid w:val="697F3BC5"/>
    <w:rsid w:val="6983318C"/>
    <w:rsid w:val="69F339D4"/>
    <w:rsid w:val="6A5AD21E"/>
    <w:rsid w:val="6A947E99"/>
    <w:rsid w:val="6A9C7146"/>
    <w:rsid w:val="6B198E59"/>
    <w:rsid w:val="6B2E51E8"/>
    <w:rsid w:val="6D5BA479"/>
    <w:rsid w:val="6D9818E5"/>
    <w:rsid w:val="6DDB0C08"/>
    <w:rsid w:val="6E50C4DA"/>
    <w:rsid w:val="6EF3C3C4"/>
    <w:rsid w:val="6F0A3EB2"/>
    <w:rsid w:val="7009E4B2"/>
    <w:rsid w:val="7019CE1D"/>
    <w:rsid w:val="70498377"/>
    <w:rsid w:val="7171E432"/>
    <w:rsid w:val="71FE6C78"/>
    <w:rsid w:val="72CA01E9"/>
    <w:rsid w:val="730E3B12"/>
    <w:rsid w:val="734E6ADB"/>
    <w:rsid w:val="74A8A705"/>
    <w:rsid w:val="74C506A4"/>
    <w:rsid w:val="7503BB87"/>
    <w:rsid w:val="75136D60"/>
    <w:rsid w:val="75910E83"/>
    <w:rsid w:val="75D849D0"/>
    <w:rsid w:val="760D127B"/>
    <w:rsid w:val="7634F329"/>
    <w:rsid w:val="76417B2A"/>
    <w:rsid w:val="76DE95DE"/>
    <w:rsid w:val="77535267"/>
    <w:rsid w:val="77CC4A11"/>
    <w:rsid w:val="780D2B3F"/>
    <w:rsid w:val="789384D6"/>
    <w:rsid w:val="78C950FE"/>
    <w:rsid w:val="790376A9"/>
    <w:rsid w:val="790EAE91"/>
    <w:rsid w:val="79223A0D"/>
    <w:rsid w:val="79292F6D"/>
    <w:rsid w:val="799B5D5A"/>
    <w:rsid w:val="7A2D1AEF"/>
    <w:rsid w:val="7A5BE193"/>
    <w:rsid w:val="7B8AEFF6"/>
    <w:rsid w:val="7BF63C54"/>
    <w:rsid w:val="7C15FDCA"/>
    <w:rsid w:val="7C2679D0"/>
    <w:rsid w:val="7C32DB02"/>
    <w:rsid w:val="7C9F976A"/>
    <w:rsid w:val="7CF0A7FC"/>
    <w:rsid w:val="7D7FA870"/>
    <w:rsid w:val="7E1E0F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CA5EC"/>
  <w15:chartTrackingRefBased/>
  <w15:docId w15:val="{2C46F739-1E97-4CE1-A4DE-0071603A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qFormat="1"/>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40A"/>
  </w:style>
  <w:style w:type="paragraph" w:styleId="Heading1">
    <w:name w:val="heading 1"/>
    <w:basedOn w:val="Normal"/>
    <w:next w:val="Normal"/>
    <w:link w:val="Heading1Char"/>
    <w:uiPriority w:val="9"/>
    <w:qFormat/>
    <w:rsid w:val="00252775"/>
    <w:pPr>
      <w:keepNext/>
      <w:keepLines/>
      <w:numPr>
        <w:numId w:val="36"/>
      </w:numPr>
      <w:spacing w:after="0" w:line="360" w:lineRule="auto"/>
      <w:jc w:val="center"/>
      <w:outlineLvl w:val="0"/>
    </w:pPr>
    <w:rPr>
      <w:rFonts w:ascii="Times New Roman" w:eastAsiaTheme="majorEastAsia" w:hAnsi="Times New Roman" w:cs="Times New Roman (Headings CS)"/>
      <w:b/>
      <w:caps/>
      <w:kern w:val="0"/>
      <w:sz w:val="28"/>
      <w:szCs w:val="32"/>
      <w:lang w:val="en-GB"/>
      <w14:ligatures w14:val="none"/>
    </w:rPr>
  </w:style>
  <w:style w:type="paragraph" w:styleId="Heading2">
    <w:name w:val="heading 2"/>
    <w:basedOn w:val="Normal"/>
    <w:next w:val="Normal"/>
    <w:link w:val="Heading2Char"/>
    <w:uiPriority w:val="9"/>
    <w:unhideWhenUsed/>
    <w:qFormat/>
    <w:rsid w:val="00EB0A5B"/>
    <w:pPr>
      <w:keepNext/>
      <w:keepLines/>
      <w:numPr>
        <w:ilvl w:val="1"/>
        <w:numId w:val="36"/>
      </w:numPr>
      <w:spacing w:after="0" w:line="360" w:lineRule="auto"/>
      <w:jc w:val="center"/>
      <w:outlineLvl w:val="1"/>
    </w:pPr>
    <w:rPr>
      <w:rFonts w:ascii="Times New Roman" w:eastAsiaTheme="majorEastAsia" w:hAnsi="Times New Roman" w:cs="Times New Roman (Headings CS)"/>
      <w:b/>
      <w:caps/>
      <w:kern w:val="0"/>
      <w:sz w:val="26"/>
      <w:szCs w:val="26"/>
      <w:lang w:val="en-GB"/>
      <w14:ligatures w14:val="none"/>
    </w:rPr>
  </w:style>
  <w:style w:type="paragraph" w:styleId="Heading3">
    <w:name w:val="heading 3"/>
    <w:basedOn w:val="Normal"/>
    <w:next w:val="Normal"/>
    <w:link w:val="Heading3Char"/>
    <w:uiPriority w:val="9"/>
    <w:unhideWhenUsed/>
    <w:qFormat/>
    <w:rsid w:val="00252775"/>
    <w:pPr>
      <w:keepNext/>
      <w:keepLines/>
      <w:numPr>
        <w:ilvl w:val="2"/>
        <w:numId w:val="36"/>
      </w:numPr>
      <w:spacing w:after="0" w:line="360" w:lineRule="auto"/>
      <w:jc w:val="both"/>
      <w:outlineLvl w:val="2"/>
    </w:pPr>
    <w:rPr>
      <w:rFonts w:ascii="Times New Roman" w:eastAsiaTheme="majorEastAsia" w:hAnsi="Times New Roman" w:cs="Times New Roman (Headings CS)"/>
      <w:b/>
      <w:kern w:val="0"/>
      <w:sz w:val="26"/>
      <w:szCs w:val="24"/>
      <w:lang w:val="en-GB"/>
      <w14:ligatures w14:val="none"/>
    </w:rPr>
  </w:style>
  <w:style w:type="paragraph" w:styleId="Heading4">
    <w:name w:val="heading 4"/>
    <w:basedOn w:val="Normal"/>
    <w:next w:val="Normal"/>
    <w:link w:val="Heading4Char"/>
    <w:uiPriority w:val="9"/>
    <w:unhideWhenUsed/>
    <w:qFormat/>
    <w:rsid w:val="00252775"/>
    <w:pPr>
      <w:keepNext/>
      <w:keepLines/>
      <w:numPr>
        <w:ilvl w:val="3"/>
        <w:numId w:val="36"/>
      </w:numPr>
      <w:spacing w:after="0" w:line="360" w:lineRule="auto"/>
      <w:jc w:val="both"/>
      <w:outlineLvl w:val="3"/>
    </w:pPr>
    <w:rPr>
      <w:rFonts w:ascii="Times New Roman" w:eastAsiaTheme="majorEastAsia" w:hAnsi="Times New Roman" w:cs="Times New Roman (Headings CS)"/>
      <w:i/>
      <w:iCs/>
      <w:kern w:val="0"/>
      <w:sz w:val="26"/>
      <w:lang w:val="en-GB"/>
      <w14:ligatures w14:val="none"/>
    </w:rPr>
  </w:style>
  <w:style w:type="paragraph" w:styleId="Heading5">
    <w:name w:val="heading 5"/>
    <w:basedOn w:val="Normal"/>
    <w:next w:val="Normal"/>
    <w:link w:val="Heading5Char"/>
    <w:uiPriority w:val="9"/>
    <w:unhideWhenUsed/>
    <w:qFormat/>
    <w:rsid w:val="00252775"/>
    <w:pPr>
      <w:keepNext/>
      <w:keepLines/>
      <w:numPr>
        <w:ilvl w:val="4"/>
        <w:numId w:val="36"/>
      </w:numPr>
      <w:spacing w:after="0" w:line="360" w:lineRule="auto"/>
      <w:jc w:val="both"/>
      <w:outlineLvl w:val="4"/>
    </w:pPr>
    <w:rPr>
      <w:rFonts w:ascii="Times New Roman" w:eastAsiaTheme="majorEastAsia" w:hAnsi="Times New Roman" w:cstheme="majorBidi"/>
      <w:kern w:val="0"/>
      <w:sz w:val="26"/>
      <w:lang w:val="en-GB"/>
      <w14:ligatures w14:val="none"/>
    </w:rPr>
  </w:style>
  <w:style w:type="paragraph" w:styleId="Heading6">
    <w:name w:val="heading 6"/>
    <w:basedOn w:val="Normal"/>
    <w:next w:val="Normal"/>
    <w:link w:val="Heading6Char"/>
    <w:uiPriority w:val="9"/>
    <w:semiHidden/>
    <w:unhideWhenUsed/>
    <w:qFormat/>
    <w:rsid w:val="00F433A9"/>
    <w:pPr>
      <w:keepNext/>
      <w:keepLines/>
      <w:numPr>
        <w:ilvl w:val="5"/>
        <w:numId w:val="3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33A9"/>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33A9"/>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33A9"/>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52775"/>
    <w:rPr>
      <w:rFonts w:ascii="Times New Roman" w:eastAsiaTheme="majorEastAsia" w:hAnsi="Times New Roman" w:cs="Times New Roman (Headings CS)"/>
      <w:b/>
      <w:caps/>
      <w:kern w:val="0"/>
      <w:sz w:val="28"/>
      <w:szCs w:val="32"/>
      <w:lang w:val="en-GB"/>
      <w14:ligatures w14:val="none"/>
    </w:rPr>
  </w:style>
  <w:style w:type="character" w:customStyle="1" w:styleId="Heading2Char">
    <w:name w:val="Heading 2 Char"/>
    <w:basedOn w:val="DefaultParagraphFont"/>
    <w:link w:val="Heading2"/>
    <w:uiPriority w:val="9"/>
    <w:qFormat/>
    <w:rsid w:val="00EB0A5B"/>
    <w:rPr>
      <w:rFonts w:ascii="Times New Roman" w:eastAsiaTheme="majorEastAsia" w:hAnsi="Times New Roman" w:cs="Times New Roman (Headings CS)"/>
      <w:b/>
      <w:caps/>
      <w:kern w:val="0"/>
      <w:sz w:val="26"/>
      <w:szCs w:val="26"/>
      <w:lang w:val="en-GB"/>
      <w14:ligatures w14:val="none"/>
    </w:rPr>
  </w:style>
  <w:style w:type="character" w:customStyle="1" w:styleId="Heading3Char">
    <w:name w:val="Heading 3 Char"/>
    <w:basedOn w:val="DefaultParagraphFont"/>
    <w:link w:val="Heading3"/>
    <w:uiPriority w:val="9"/>
    <w:qFormat/>
    <w:rsid w:val="00252775"/>
    <w:rPr>
      <w:rFonts w:ascii="Times New Roman" w:eastAsiaTheme="majorEastAsia" w:hAnsi="Times New Roman" w:cs="Times New Roman (Headings CS)"/>
      <w:b/>
      <w:kern w:val="0"/>
      <w:sz w:val="26"/>
      <w:szCs w:val="24"/>
      <w:lang w:val="en-GB"/>
      <w14:ligatures w14:val="none"/>
    </w:rPr>
  </w:style>
  <w:style w:type="character" w:customStyle="1" w:styleId="Heading4Char">
    <w:name w:val="Heading 4 Char"/>
    <w:basedOn w:val="DefaultParagraphFont"/>
    <w:link w:val="Heading4"/>
    <w:uiPriority w:val="9"/>
    <w:rsid w:val="00252775"/>
    <w:rPr>
      <w:rFonts w:ascii="Times New Roman" w:eastAsiaTheme="majorEastAsia" w:hAnsi="Times New Roman" w:cs="Times New Roman (Headings CS)"/>
      <w:i/>
      <w:iCs/>
      <w:kern w:val="0"/>
      <w:sz w:val="26"/>
      <w:lang w:val="en-GB"/>
      <w14:ligatures w14:val="none"/>
    </w:rPr>
  </w:style>
  <w:style w:type="character" w:customStyle="1" w:styleId="Heading5Char">
    <w:name w:val="Heading 5 Char"/>
    <w:basedOn w:val="DefaultParagraphFont"/>
    <w:link w:val="Heading5"/>
    <w:uiPriority w:val="9"/>
    <w:rsid w:val="00252775"/>
    <w:rPr>
      <w:rFonts w:ascii="Times New Roman" w:eastAsiaTheme="majorEastAsia" w:hAnsi="Times New Roman" w:cstheme="majorBidi"/>
      <w:kern w:val="0"/>
      <w:sz w:val="26"/>
      <w:lang w:val="en-GB"/>
      <w14:ligatures w14:val="none"/>
    </w:rPr>
  </w:style>
  <w:style w:type="paragraph" w:styleId="Caption">
    <w:name w:val="caption"/>
    <w:basedOn w:val="Normal"/>
    <w:next w:val="Normal"/>
    <w:uiPriority w:val="35"/>
    <w:unhideWhenUsed/>
    <w:qFormat/>
    <w:rsid w:val="00F06E9C"/>
    <w:pPr>
      <w:spacing w:after="0" w:line="480" w:lineRule="auto"/>
      <w:jc w:val="center"/>
    </w:pPr>
    <w:rPr>
      <w:rFonts w:ascii="Times New Roman" w:hAnsi="Times New Roman"/>
      <w:iCs/>
      <w:kern w:val="0"/>
      <w:szCs w:val="18"/>
      <w:lang w:val="en-GB"/>
      <w14:ligatures w14:val="none"/>
    </w:rPr>
  </w:style>
  <w:style w:type="character" w:styleId="EndnoteReference">
    <w:name w:val="endnote reference"/>
    <w:basedOn w:val="DefaultParagraphFont"/>
    <w:uiPriority w:val="99"/>
    <w:semiHidden/>
    <w:unhideWhenUsed/>
    <w:qFormat/>
    <w:rsid w:val="00252775"/>
    <w:rPr>
      <w:vertAlign w:val="superscript"/>
    </w:rPr>
  </w:style>
  <w:style w:type="paragraph" w:styleId="EndnoteText">
    <w:name w:val="endnote text"/>
    <w:basedOn w:val="Normal"/>
    <w:link w:val="EndnoteTextChar"/>
    <w:uiPriority w:val="99"/>
    <w:semiHidden/>
    <w:unhideWhenUsed/>
    <w:qFormat/>
    <w:rsid w:val="00252775"/>
    <w:pPr>
      <w:spacing w:after="0" w:line="240" w:lineRule="auto"/>
      <w:jc w:val="both"/>
    </w:pPr>
    <w:rPr>
      <w:rFonts w:ascii="Times New Roman" w:hAnsi="Times New Roman"/>
      <w:kern w:val="0"/>
      <w:sz w:val="20"/>
      <w:szCs w:val="20"/>
      <w:lang w:val="en-GB"/>
      <w14:ligatures w14:val="none"/>
    </w:rPr>
  </w:style>
  <w:style w:type="character" w:customStyle="1" w:styleId="EndnoteTextChar">
    <w:name w:val="Endnote Text Char"/>
    <w:basedOn w:val="DefaultParagraphFont"/>
    <w:link w:val="EndnoteText"/>
    <w:uiPriority w:val="99"/>
    <w:semiHidden/>
    <w:qFormat/>
    <w:rsid w:val="00252775"/>
    <w:rPr>
      <w:rFonts w:ascii="Times New Roman" w:hAnsi="Times New Roman"/>
      <w:kern w:val="0"/>
      <w:sz w:val="20"/>
      <w:szCs w:val="20"/>
      <w:lang w:val="en-GB"/>
      <w14:ligatures w14:val="none"/>
    </w:rPr>
  </w:style>
  <w:style w:type="character" w:styleId="FollowedHyperlink">
    <w:name w:val="FollowedHyperlink"/>
    <w:basedOn w:val="DefaultParagraphFont"/>
    <w:uiPriority w:val="99"/>
    <w:semiHidden/>
    <w:unhideWhenUsed/>
    <w:qFormat/>
    <w:rsid w:val="00252775"/>
    <w:rPr>
      <w:color w:val="954F72" w:themeColor="followedHyperlink"/>
      <w:u w:val="single"/>
    </w:rPr>
  </w:style>
  <w:style w:type="paragraph" w:styleId="Footer">
    <w:name w:val="footer"/>
    <w:basedOn w:val="Normal"/>
    <w:link w:val="FooterChar"/>
    <w:uiPriority w:val="99"/>
    <w:unhideWhenUsed/>
    <w:qFormat/>
    <w:rsid w:val="00252775"/>
    <w:pPr>
      <w:tabs>
        <w:tab w:val="center" w:pos="4680"/>
        <w:tab w:val="right" w:pos="9360"/>
      </w:tabs>
      <w:spacing w:after="0" w:line="240" w:lineRule="auto"/>
      <w:jc w:val="both"/>
    </w:pPr>
    <w:rPr>
      <w:rFonts w:ascii="Times New Roman" w:hAnsi="Times New Roman"/>
      <w:kern w:val="0"/>
      <w:sz w:val="26"/>
      <w:lang w:val="en-GB"/>
      <w14:ligatures w14:val="none"/>
    </w:rPr>
  </w:style>
  <w:style w:type="character" w:customStyle="1" w:styleId="FooterChar">
    <w:name w:val="Footer Char"/>
    <w:basedOn w:val="DefaultParagraphFont"/>
    <w:link w:val="Footer"/>
    <w:uiPriority w:val="99"/>
    <w:qFormat/>
    <w:rsid w:val="00252775"/>
    <w:rPr>
      <w:rFonts w:ascii="Times New Roman" w:hAnsi="Times New Roman"/>
      <w:kern w:val="0"/>
      <w:sz w:val="26"/>
      <w:lang w:val="en-GB"/>
      <w14:ligatures w14:val="none"/>
    </w:rPr>
  </w:style>
  <w:style w:type="character" w:styleId="FootnoteReference">
    <w:name w:val="footnote reference"/>
    <w:basedOn w:val="DefaultParagraphFont"/>
    <w:uiPriority w:val="99"/>
    <w:semiHidden/>
    <w:unhideWhenUsed/>
    <w:qFormat/>
    <w:rsid w:val="00252775"/>
    <w:rPr>
      <w:vertAlign w:val="superscript"/>
    </w:rPr>
  </w:style>
  <w:style w:type="paragraph" w:styleId="FootnoteText">
    <w:name w:val="footnote text"/>
    <w:basedOn w:val="Normal"/>
    <w:link w:val="FootnoteTextChar"/>
    <w:uiPriority w:val="99"/>
    <w:semiHidden/>
    <w:unhideWhenUsed/>
    <w:qFormat/>
    <w:rsid w:val="00252775"/>
    <w:pPr>
      <w:spacing w:after="0" w:line="240" w:lineRule="auto"/>
      <w:jc w:val="both"/>
    </w:pPr>
    <w:rPr>
      <w:rFonts w:ascii="Times New Roman" w:hAnsi="Times New Roman"/>
      <w:kern w:val="0"/>
      <w:sz w:val="20"/>
      <w:szCs w:val="20"/>
      <w:lang w:val="en-GB"/>
      <w14:ligatures w14:val="none"/>
    </w:rPr>
  </w:style>
  <w:style w:type="character" w:customStyle="1" w:styleId="FootnoteTextChar">
    <w:name w:val="Footnote Text Char"/>
    <w:basedOn w:val="DefaultParagraphFont"/>
    <w:link w:val="FootnoteText"/>
    <w:uiPriority w:val="99"/>
    <w:semiHidden/>
    <w:qFormat/>
    <w:rsid w:val="00252775"/>
    <w:rPr>
      <w:rFonts w:ascii="Times New Roman" w:hAnsi="Times New Roman"/>
      <w:kern w:val="0"/>
      <w:sz w:val="20"/>
      <w:szCs w:val="20"/>
      <w:lang w:val="en-GB"/>
      <w14:ligatures w14:val="none"/>
    </w:rPr>
  </w:style>
  <w:style w:type="paragraph" w:styleId="Header">
    <w:name w:val="header"/>
    <w:basedOn w:val="Normal"/>
    <w:link w:val="HeaderChar"/>
    <w:uiPriority w:val="99"/>
    <w:unhideWhenUsed/>
    <w:qFormat/>
    <w:rsid w:val="00252775"/>
    <w:pPr>
      <w:tabs>
        <w:tab w:val="center" w:pos="4680"/>
        <w:tab w:val="right" w:pos="9360"/>
      </w:tabs>
      <w:spacing w:after="0" w:line="240" w:lineRule="auto"/>
      <w:jc w:val="both"/>
    </w:pPr>
    <w:rPr>
      <w:rFonts w:ascii="Times New Roman" w:hAnsi="Times New Roman"/>
      <w:kern w:val="0"/>
      <w:sz w:val="26"/>
      <w:lang w:val="en-GB"/>
      <w14:ligatures w14:val="none"/>
    </w:rPr>
  </w:style>
  <w:style w:type="character" w:customStyle="1" w:styleId="HeaderChar">
    <w:name w:val="Header Char"/>
    <w:basedOn w:val="DefaultParagraphFont"/>
    <w:link w:val="Header"/>
    <w:uiPriority w:val="99"/>
    <w:qFormat/>
    <w:rsid w:val="00252775"/>
    <w:rPr>
      <w:rFonts w:ascii="Times New Roman" w:hAnsi="Times New Roman"/>
      <w:kern w:val="0"/>
      <w:sz w:val="26"/>
      <w:lang w:val="en-GB"/>
      <w14:ligatures w14:val="none"/>
    </w:rPr>
  </w:style>
  <w:style w:type="character" w:styleId="Hyperlink">
    <w:name w:val="Hyperlink"/>
    <w:basedOn w:val="DefaultParagraphFont"/>
    <w:uiPriority w:val="99"/>
    <w:unhideWhenUsed/>
    <w:qFormat/>
    <w:rsid w:val="00252775"/>
    <w:rPr>
      <w:color w:val="0563C1" w:themeColor="hyperlink"/>
      <w:u w:val="single"/>
    </w:rPr>
  </w:style>
  <w:style w:type="table" w:styleId="TableGrid">
    <w:name w:val="Table Grid"/>
    <w:basedOn w:val="TableNormal"/>
    <w:uiPriority w:val="39"/>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252775"/>
    <w:pPr>
      <w:spacing w:after="0" w:line="360" w:lineRule="auto"/>
      <w:ind w:left="520" w:hanging="520"/>
    </w:pPr>
    <w:rPr>
      <w:rFonts w:ascii="Times New Roman" w:hAnsi="Times New Roman" w:cstheme="minorHAnsi"/>
      <w:kern w:val="0"/>
      <w:sz w:val="26"/>
      <w:szCs w:val="20"/>
      <w:lang w:val="en-GB"/>
      <w14:ligatures w14:val="none"/>
    </w:rPr>
  </w:style>
  <w:style w:type="paragraph" w:styleId="TOC1">
    <w:name w:val="toc 1"/>
    <w:basedOn w:val="Normal"/>
    <w:next w:val="Normal"/>
    <w:uiPriority w:val="39"/>
    <w:unhideWhenUsed/>
    <w:qFormat/>
    <w:rsid w:val="00252775"/>
    <w:pPr>
      <w:spacing w:before="120" w:after="120" w:line="360" w:lineRule="auto"/>
    </w:pPr>
    <w:rPr>
      <w:rFonts w:cstheme="minorHAnsi"/>
      <w:b/>
      <w:bCs/>
      <w:caps/>
      <w:kern w:val="0"/>
      <w:sz w:val="20"/>
      <w:szCs w:val="20"/>
      <w:lang w:val="en-GB"/>
      <w14:ligatures w14:val="none"/>
    </w:rPr>
  </w:style>
  <w:style w:type="paragraph" w:styleId="TOC2">
    <w:name w:val="toc 2"/>
    <w:basedOn w:val="Normal"/>
    <w:next w:val="Normal"/>
    <w:uiPriority w:val="39"/>
    <w:unhideWhenUsed/>
    <w:qFormat/>
    <w:rsid w:val="00252775"/>
    <w:pPr>
      <w:spacing w:after="0" w:line="360" w:lineRule="auto"/>
      <w:ind w:left="260"/>
    </w:pPr>
    <w:rPr>
      <w:rFonts w:cstheme="minorHAnsi"/>
      <w:smallCaps/>
      <w:kern w:val="0"/>
      <w:sz w:val="20"/>
      <w:szCs w:val="20"/>
      <w:lang w:val="en-GB"/>
      <w14:ligatures w14:val="none"/>
    </w:rPr>
  </w:style>
  <w:style w:type="paragraph" w:styleId="TOC3">
    <w:name w:val="toc 3"/>
    <w:basedOn w:val="Normal"/>
    <w:next w:val="Normal"/>
    <w:uiPriority w:val="39"/>
    <w:unhideWhenUsed/>
    <w:qFormat/>
    <w:rsid w:val="00252775"/>
    <w:pPr>
      <w:spacing w:after="0" w:line="360" w:lineRule="auto"/>
      <w:ind w:left="520"/>
    </w:pPr>
    <w:rPr>
      <w:rFonts w:cstheme="minorHAnsi"/>
      <w:i/>
      <w:iCs/>
      <w:kern w:val="0"/>
      <w:sz w:val="20"/>
      <w:szCs w:val="20"/>
      <w:lang w:val="en-GB"/>
      <w14:ligatures w14:val="none"/>
    </w:rPr>
  </w:style>
  <w:style w:type="paragraph" w:styleId="TOC4">
    <w:name w:val="toc 4"/>
    <w:basedOn w:val="Normal"/>
    <w:next w:val="Normal"/>
    <w:uiPriority w:val="39"/>
    <w:unhideWhenUsed/>
    <w:qFormat/>
    <w:rsid w:val="00252775"/>
    <w:pPr>
      <w:spacing w:after="0" w:line="360" w:lineRule="auto"/>
      <w:ind w:left="780"/>
    </w:pPr>
    <w:rPr>
      <w:rFonts w:cstheme="minorHAnsi"/>
      <w:kern w:val="0"/>
      <w:sz w:val="18"/>
      <w:szCs w:val="18"/>
      <w:lang w:val="en-GB"/>
      <w14:ligatures w14:val="none"/>
    </w:rPr>
  </w:style>
  <w:style w:type="paragraph" w:styleId="TOC5">
    <w:name w:val="toc 5"/>
    <w:basedOn w:val="Normal"/>
    <w:next w:val="Normal"/>
    <w:uiPriority w:val="39"/>
    <w:unhideWhenUsed/>
    <w:qFormat/>
    <w:rsid w:val="00252775"/>
    <w:pPr>
      <w:spacing w:after="0" w:line="360" w:lineRule="auto"/>
      <w:ind w:left="1040"/>
    </w:pPr>
    <w:rPr>
      <w:rFonts w:cstheme="minorHAnsi"/>
      <w:kern w:val="0"/>
      <w:sz w:val="18"/>
      <w:szCs w:val="18"/>
      <w:lang w:val="en-GB"/>
      <w14:ligatures w14:val="none"/>
    </w:rPr>
  </w:style>
  <w:style w:type="paragraph" w:styleId="TOC6">
    <w:name w:val="toc 6"/>
    <w:basedOn w:val="Normal"/>
    <w:next w:val="Normal"/>
    <w:uiPriority w:val="39"/>
    <w:unhideWhenUsed/>
    <w:qFormat/>
    <w:rsid w:val="00252775"/>
    <w:pPr>
      <w:spacing w:after="0" w:line="360" w:lineRule="auto"/>
      <w:ind w:left="1300"/>
    </w:pPr>
    <w:rPr>
      <w:rFonts w:cstheme="minorHAnsi"/>
      <w:kern w:val="0"/>
      <w:sz w:val="18"/>
      <w:szCs w:val="18"/>
      <w:lang w:val="en-GB"/>
      <w14:ligatures w14:val="none"/>
    </w:rPr>
  </w:style>
  <w:style w:type="paragraph" w:styleId="TOC7">
    <w:name w:val="toc 7"/>
    <w:basedOn w:val="Normal"/>
    <w:next w:val="Normal"/>
    <w:uiPriority w:val="39"/>
    <w:unhideWhenUsed/>
    <w:qFormat/>
    <w:rsid w:val="00252775"/>
    <w:pPr>
      <w:spacing w:after="0" w:line="360" w:lineRule="auto"/>
      <w:ind w:left="1560"/>
    </w:pPr>
    <w:rPr>
      <w:rFonts w:cstheme="minorHAnsi"/>
      <w:kern w:val="0"/>
      <w:sz w:val="18"/>
      <w:szCs w:val="18"/>
      <w:lang w:val="en-GB"/>
      <w14:ligatures w14:val="none"/>
    </w:rPr>
  </w:style>
  <w:style w:type="paragraph" w:styleId="TOC8">
    <w:name w:val="toc 8"/>
    <w:basedOn w:val="Normal"/>
    <w:next w:val="Normal"/>
    <w:uiPriority w:val="39"/>
    <w:unhideWhenUsed/>
    <w:qFormat/>
    <w:rsid w:val="00252775"/>
    <w:pPr>
      <w:spacing w:after="0" w:line="360" w:lineRule="auto"/>
      <w:ind w:left="1820"/>
    </w:pPr>
    <w:rPr>
      <w:rFonts w:cstheme="minorHAnsi"/>
      <w:kern w:val="0"/>
      <w:sz w:val="18"/>
      <w:szCs w:val="18"/>
      <w:lang w:val="en-GB"/>
      <w14:ligatures w14:val="none"/>
    </w:rPr>
  </w:style>
  <w:style w:type="paragraph" w:styleId="TOC9">
    <w:name w:val="toc 9"/>
    <w:basedOn w:val="Normal"/>
    <w:next w:val="Normal"/>
    <w:uiPriority w:val="39"/>
    <w:unhideWhenUsed/>
    <w:qFormat/>
    <w:rsid w:val="00252775"/>
    <w:pPr>
      <w:spacing w:after="0" w:line="360" w:lineRule="auto"/>
      <w:ind w:left="2080"/>
    </w:pPr>
    <w:rPr>
      <w:rFonts w:cstheme="minorHAnsi"/>
      <w:kern w:val="0"/>
      <w:sz w:val="18"/>
      <w:szCs w:val="18"/>
      <w:lang w:val="en-GB"/>
      <w14:ligatures w14:val="none"/>
    </w:rPr>
  </w:style>
  <w:style w:type="table" w:styleId="MediumList2-Accent1">
    <w:name w:val="Medium List 2 Accent 1"/>
    <w:basedOn w:val="TableNormal"/>
    <w:uiPriority w:val="66"/>
    <w:qFormat/>
    <w:rsid w:val="00252775"/>
    <w:pPr>
      <w:spacing w:after="0" w:line="240" w:lineRule="auto"/>
    </w:pPr>
    <w:rPr>
      <w:rFonts w:asciiTheme="majorHAnsi" w:eastAsiaTheme="majorEastAsia" w:hAnsiTheme="majorHAnsi" w:cstheme="majorBidi"/>
      <w:color w:val="000000" w:themeColor="text1"/>
      <w:kern w:val="0"/>
      <w:sz w:val="20"/>
      <w:szCs w:val="20"/>
      <w:lang w:val="vi-VN" w:eastAsia="vi-VN"/>
      <w14:ligatures w14:val="none"/>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link w:val="ListParagraphChar"/>
    <w:uiPriority w:val="1"/>
    <w:qFormat/>
    <w:rsid w:val="00252775"/>
    <w:pPr>
      <w:spacing w:after="0" w:line="360" w:lineRule="auto"/>
      <w:ind w:left="720"/>
      <w:contextualSpacing/>
      <w:jc w:val="both"/>
    </w:pPr>
    <w:rPr>
      <w:rFonts w:ascii="Times New Roman" w:hAnsi="Times New Roman"/>
      <w:kern w:val="0"/>
      <w:sz w:val="26"/>
      <w:lang w:val="en-GB"/>
      <w14:ligatures w14:val="none"/>
    </w:rPr>
  </w:style>
  <w:style w:type="character" w:customStyle="1" w:styleId="ListParagraphChar">
    <w:name w:val="List Paragraph Char"/>
    <w:basedOn w:val="DefaultParagraphFont"/>
    <w:link w:val="ListParagraph"/>
    <w:uiPriority w:val="1"/>
    <w:rsid w:val="00252775"/>
    <w:rPr>
      <w:rFonts w:ascii="Times New Roman" w:hAnsi="Times New Roman"/>
      <w:kern w:val="0"/>
      <w:sz w:val="26"/>
      <w:lang w:val="en-GB"/>
      <w14:ligatures w14:val="none"/>
    </w:rPr>
  </w:style>
  <w:style w:type="character" w:customStyle="1" w:styleId="UnresolvedMention1">
    <w:name w:val="Unresolved Mention1"/>
    <w:basedOn w:val="DefaultParagraphFont"/>
    <w:uiPriority w:val="99"/>
    <w:semiHidden/>
    <w:unhideWhenUsed/>
    <w:qFormat/>
    <w:rsid w:val="00252775"/>
    <w:rPr>
      <w:color w:val="605E5C"/>
      <w:shd w:val="clear" w:color="auto" w:fill="E1DFDD"/>
    </w:rPr>
  </w:style>
  <w:style w:type="paragraph" w:styleId="NoSpacing">
    <w:name w:val="No Spacing"/>
    <w:next w:val="Normal"/>
    <w:uiPriority w:val="1"/>
    <w:qFormat/>
    <w:rsid w:val="00252775"/>
    <w:pPr>
      <w:spacing w:after="0" w:line="360" w:lineRule="auto"/>
      <w:ind w:firstLine="720"/>
      <w:jc w:val="both"/>
    </w:pPr>
    <w:rPr>
      <w:rFonts w:ascii="Times New Roman" w:hAnsi="Times New Roman"/>
      <w:kern w:val="0"/>
      <w:sz w:val="26"/>
      <w:lang w:val="en-GB"/>
      <w14:ligatures w14:val="none"/>
    </w:rPr>
  </w:style>
  <w:style w:type="character" w:customStyle="1" w:styleId="SubtleReference1">
    <w:name w:val="Subtle Reference1"/>
    <w:basedOn w:val="DefaultParagraphFont"/>
    <w:uiPriority w:val="31"/>
    <w:qFormat/>
    <w:rsid w:val="00252775"/>
    <w:rPr>
      <w:smallCaps/>
      <w:color w:val="595959" w:themeColor="text1" w:themeTint="A6"/>
    </w:rPr>
  </w:style>
  <w:style w:type="paragraph" w:customStyle="1" w:styleId="TOCHeading1">
    <w:name w:val="TOC Heading1"/>
    <w:basedOn w:val="Heading1"/>
    <w:next w:val="Normal"/>
    <w:uiPriority w:val="39"/>
    <w:unhideWhenUsed/>
    <w:qFormat/>
    <w:rsid w:val="00252775"/>
    <w:pPr>
      <w:spacing w:line="259" w:lineRule="auto"/>
      <w:jc w:val="left"/>
      <w:outlineLvl w:val="9"/>
    </w:pPr>
    <w:rPr>
      <w:lang w:val="vi-VN" w:eastAsia="vi-VN"/>
    </w:rPr>
  </w:style>
  <w:style w:type="table" w:customStyle="1" w:styleId="GridTable6Colorful-Accent51">
    <w:name w:val="Grid Table 6 Colorful - Accent 51"/>
    <w:basedOn w:val="TableNormal"/>
    <w:uiPriority w:val="51"/>
    <w:qFormat/>
    <w:rsid w:val="00252775"/>
    <w:pPr>
      <w:spacing w:after="0" w:line="240" w:lineRule="auto"/>
    </w:pPr>
    <w:rPr>
      <w:rFonts w:ascii="Times New Roman" w:eastAsia="SimSun" w:hAnsi="Times New Roman" w:cs="Times New Roman"/>
      <w:color w:val="2E74B5" w:themeColor="accent5" w:themeShade="BF"/>
      <w:kern w:val="0"/>
      <w:sz w:val="20"/>
      <w:szCs w:val="20"/>
      <w:lang w:val="vi-VN" w:eastAsia="vi-VN"/>
      <w14:ligatures w14:val="none"/>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31">
    <w:name w:val="Grid Table 6 Colorful - Accent 31"/>
    <w:basedOn w:val="TableNormal"/>
    <w:uiPriority w:val="51"/>
    <w:qFormat/>
    <w:rsid w:val="00252775"/>
    <w:pPr>
      <w:spacing w:after="0" w:line="240" w:lineRule="auto"/>
    </w:pPr>
    <w:rPr>
      <w:rFonts w:ascii="Times New Roman" w:eastAsia="SimSun" w:hAnsi="Times New Roman" w:cs="Times New Roman"/>
      <w:color w:val="7B7B7B" w:themeColor="accent3" w:themeShade="BF"/>
      <w:kern w:val="0"/>
      <w:sz w:val="20"/>
      <w:szCs w:val="20"/>
      <w:lang w:val="vi-VN" w:eastAsia="vi-VN"/>
      <w14:ligatures w14:val="none"/>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qFormat/>
    <w:rsid w:val="00252775"/>
    <w:pPr>
      <w:spacing w:after="0" w:line="240" w:lineRule="auto"/>
    </w:pPr>
    <w:rPr>
      <w:rFonts w:ascii="Times New Roman" w:eastAsia="SimSun" w:hAnsi="Times New Roman" w:cs="Times New Roman"/>
      <w:color w:val="BF8F00" w:themeColor="accent4" w:themeShade="BF"/>
      <w:kern w:val="0"/>
      <w:sz w:val="20"/>
      <w:szCs w:val="20"/>
      <w:lang w:val="vi-VN" w:eastAsia="vi-VN"/>
      <w14:ligatures w14:val="none"/>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1">
    <w:name w:val="Grid Table 6 Colorful1"/>
    <w:basedOn w:val="TableNormal"/>
    <w:uiPriority w:val="51"/>
    <w:qFormat/>
    <w:rsid w:val="00252775"/>
    <w:pPr>
      <w:spacing w:after="0" w:line="240" w:lineRule="auto"/>
    </w:pPr>
    <w:rPr>
      <w:rFonts w:ascii="Times New Roman" w:eastAsia="SimSun" w:hAnsi="Times New Roman" w:cs="Times New Roman"/>
      <w:color w:val="000000" w:themeColor="text1"/>
      <w:kern w:val="0"/>
      <w:sz w:val="20"/>
      <w:szCs w:val="20"/>
      <w:lang w:val="vi-VN" w:eastAsia="vi-VN"/>
      <w14:ligatures w14:val="none"/>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uiPriority w:val="49"/>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31">
    <w:name w:val="Grid Table 5 Dark - Accent 31"/>
    <w:basedOn w:val="TableNormal"/>
    <w:uiPriority w:val="50"/>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7Colorful-Accent51">
    <w:name w:val="Grid Table 7 Colorful - Accent 51"/>
    <w:basedOn w:val="TableNormal"/>
    <w:uiPriority w:val="52"/>
    <w:rsid w:val="00252775"/>
    <w:pPr>
      <w:spacing w:after="0" w:line="240" w:lineRule="auto"/>
    </w:pPr>
    <w:rPr>
      <w:rFonts w:ascii="Times New Roman" w:eastAsia="SimSun" w:hAnsi="Times New Roman" w:cs="Times New Roman"/>
      <w:color w:val="2E74B5" w:themeColor="accent5" w:themeShade="BF"/>
      <w:kern w:val="0"/>
      <w:sz w:val="20"/>
      <w:szCs w:val="20"/>
      <w:lang w:val="vi-VN" w:eastAsia="vi-VN"/>
      <w14:ligatures w14:val="none"/>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11">
    <w:name w:val="Grid Table 7 Colorful - Accent 11"/>
    <w:basedOn w:val="TableNormal"/>
    <w:uiPriority w:val="52"/>
    <w:qFormat/>
    <w:rsid w:val="00252775"/>
    <w:pPr>
      <w:spacing w:after="0" w:line="240" w:lineRule="auto"/>
    </w:pPr>
    <w:rPr>
      <w:rFonts w:ascii="Times New Roman" w:eastAsia="SimSun" w:hAnsi="Times New Roman" w:cs="Times New Roman"/>
      <w:color w:val="2F5496" w:themeColor="accent1" w:themeShade="BF"/>
      <w:kern w:val="0"/>
      <w:sz w:val="20"/>
      <w:szCs w:val="20"/>
      <w:lang w:val="vi-VN" w:eastAsia="vi-VN"/>
      <w14:ligatures w14:val="none"/>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ListTable6Colorful-Accent51">
    <w:name w:val="List Table 6 Colorful - Accent 51"/>
    <w:basedOn w:val="TableNormal"/>
    <w:uiPriority w:val="51"/>
    <w:qFormat/>
    <w:rsid w:val="00252775"/>
    <w:pPr>
      <w:spacing w:after="0" w:line="240" w:lineRule="auto"/>
    </w:pPr>
    <w:rPr>
      <w:rFonts w:ascii="Times New Roman" w:eastAsia="SimSun" w:hAnsi="Times New Roman" w:cs="Times New Roman"/>
      <w:color w:val="2E74B5" w:themeColor="accent5" w:themeShade="BF"/>
      <w:kern w:val="0"/>
      <w:sz w:val="20"/>
      <w:szCs w:val="20"/>
      <w:lang w:val="vi-VN" w:eastAsia="vi-VN"/>
      <w14:ligatures w14:val="none"/>
    </w:rPr>
    <w:tblPr>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3-Accent51">
    <w:name w:val="Grid Table 3 - Accent 51"/>
    <w:basedOn w:val="TableNormal"/>
    <w:uiPriority w:val="48"/>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2-Accent51">
    <w:name w:val="Grid Table 2 - Accent 51"/>
    <w:basedOn w:val="TableNormal"/>
    <w:uiPriority w:val="47"/>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11">
    <w:name w:val="Grid Table 2 - Accent 11"/>
    <w:basedOn w:val="TableNormal"/>
    <w:uiPriority w:val="47"/>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61">
    <w:name w:val="Grid Table 5 Dark - Accent 61"/>
    <w:basedOn w:val="TableNormal"/>
    <w:uiPriority w:val="50"/>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51">
    <w:name w:val="Grid Table 4 - Accent 51"/>
    <w:basedOn w:val="TableNormal"/>
    <w:uiPriority w:val="49"/>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jlqj4b">
    <w:name w:val="jlqj4b"/>
    <w:basedOn w:val="DefaultParagraphFont"/>
    <w:rsid w:val="00252775"/>
  </w:style>
  <w:style w:type="table" w:customStyle="1" w:styleId="GridTable2-Accent31">
    <w:name w:val="Grid Table 2 - Accent 31"/>
    <w:basedOn w:val="TableNormal"/>
    <w:uiPriority w:val="47"/>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31">
    <w:name w:val="Grid Table 31"/>
    <w:basedOn w:val="TableNormal"/>
    <w:uiPriority w:val="48"/>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1">
    <w:name w:val="Grid Table 7 Colorful1"/>
    <w:basedOn w:val="TableNormal"/>
    <w:uiPriority w:val="52"/>
    <w:rsid w:val="00252775"/>
    <w:pPr>
      <w:spacing w:after="0" w:line="240" w:lineRule="auto"/>
    </w:pPr>
    <w:rPr>
      <w:rFonts w:ascii="Times New Roman" w:eastAsia="SimSun" w:hAnsi="Times New Roman" w:cs="Times New Roman"/>
      <w:color w:val="000000" w:themeColor="text1"/>
      <w:kern w:val="0"/>
      <w:sz w:val="20"/>
      <w:szCs w:val="20"/>
      <w:lang w:val="vi-VN" w:eastAsia="vi-VN"/>
      <w14:ligatures w14:val="none"/>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31">
    <w:name w:val="Grid Table 7 Colorful - Accent 31"/>
    <w:basedOn w:val="TableNormal"/>
    <w:uiPriority w:val="52"/>
    <w:qFormat/>
    <w:rsid w:val="00252775"/>
    <w:pPr>
      <w:spacing w:after="0" w:line="240" w:lineRule="auto"/>
    </w:pPr>
    <w:rPr>
      <w:rFonts w:ascii="Times New Roman" w:eastAsia="SimSun" w:hAnsi="Times New Roman" w:cs="Times New Roman"/>
      <w:color w:val="7B7B7B" w:themeColor="accent3" w:themeShade="BF"/>
      <w:kern w:val="0"/>
      <w:sz w:val="20"/>
      <w:szCs w:val="20"/>
      <w:lang w:val="vi-VN" w:eastAsia="vi-VN"/>
      <w14:ligatures w14:val="none"/>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ListTable4-Accent31">
    <w:name w:val="List Table 4 - Accent 31"/>
    <w:basedOn w:val="TableNormal"/>
    <w:uiPriority w:val="49"/>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onvn">
    <w:name w:val="Đoạn văn"/>
    <w:basedOn w:val="Normal"/>
    <w:link w:val="onvnChar"/>
    <w:qFormat/>
    <w:rsid w:val="00252775"/>
    <w:pPr>
      <w:spacing w:after="0" w:line="360" w:lineRule="auto"/>
      <w:ind w:firstLine="720"/>
      <w:jc w:val="both"/>
    </w:pPr>
    <w:rPr>
      <w:rFonts w:ascii="Times New Roman" w:eastAsia="Arial Unicode MS" w:hAnsi="Times New Roman" w:cs="Times New Roman"/>
      <w:kern w:val="0"/>
      <w:sz w:val="26"/>
      <w:szCs w:val="28"/>
      <w:u w:color="0000FF"/>
      <w14:ligatures w14:val="none"/>
    </w:rPr>
  </w:style>
  <w:style w:type="character" w:customStyle="1" w:styleId="onvnChar">
    <w:name w:val="Đoạn văn Char"/>
    <w:basedOn w:val="DefaultParagraphFont"/>
    <w:link w:val="onvn"/>
    <w:qFormat/>
    <w:rsid w:val="00252775"/>
    <w:rPr>
      <w:rFonts w:ascii="Times New Roman" w:eastAsia="Arial Unicode MS" w:hAnsi="Times New Roman" w:cs="Times New Roman"/>
      <w:kern w:val="0"/>
      <w:sz w:val="26"/>
      <w:szCs w:val="28"/>
      <w:u w:color="0000FF"/>
      <w14:ligatures w14:val="none"/>
    </w:rPr>
  </w:style>
  <w:style w:type="paragraph" w:customStyle="1" w:styleId="Bibliography1">
    <w:name w:val="Bibliography1"/>
    <w:basedOn w:val="Normal"/>
    <w:next w:val="Normal"/>
    <w:uiPriority w:val="37"/>
    <w:unhideWhenUsed/>
    <w:qFormat/>
    <w:rsid w:val="00252775"/>
    <w:pPr>
      <w:spacing w:after="0" w:line="360" w:lineRule="auto"/>
      <w:jc w:val="both"/>
    </w:pPr>
    <w:rPr>
      <w:rFonts w:ascii="Times New Roman" w:hAnsi="Times New Roman"/>
      <w:kern w:val="0"/>
      <w:sz w:val="26"/>
      <w:lang w:val="en-GB"/>
      <w14:ligatures w14:val="none"/>
    </w:rPr>
  </w:style>
  <w:style w:type="table" w:customStyle="1" w:styleId="GridTable1Light1">
    <w:name w:val="Grid Table 1 Light1"/>
    <w:basedOn w:val="TableNormal"/>
    <w:uiPriority w:val="46"/>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qFormat/>
    <w:rsid w:val="00252775"/>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1">
    <w:name w:val="l1"/>
    <w:basedOn w:val="Normal"/>
    <w:rsid w:val="00252775"/>
    <w:pPr>
      <w:spacing w:line="360" w:lineRule="auto"/>
      <w:jc w:val="center"/>
      <w:outlineLvl w:val="0"/>
    </w:pPr>
    <w:rPr>
      <w:rFonts w:ascii="Times New Roman" w:eastAsiaTheme="minorEastAsia" w:hAnsi="Times New Roman" w:cs="Times New Roman"/>
      <w:b/>
      <w:bCs/>
      <w:kern w:val="0"/>
      <w:sz w:val="26"/>
      <w:szCs w:val="26"/>
      <w:lang w:val="vi-VN" w:eastAsia="ja-JP"/>
      <w14:ligatures w14:val="none"/>
    </w:rPr>
  </w:style>
  <w:style w:type="paragraph" w:customStyle="1" w:styleId="lv2">
    <w:name w:val="lv2"/>
    <w:basedOn w:val="Normal"/>
    <w:rsid w:val="00252775"/>
    <w:pPr>
      <w:spacing w:line="360" w:lineRule="auto"/>
      <w:jc w:val="both"/>
      <w:outlineLvl w:val="1"/>
    </w:pPr>
    <w:rPr>
      <w:rFonts w:ascii="Times New Roman" w:eastAsiaTheme="minorEastAsia" w:hAnsi="Times New Roman" w:cs="Times New Roman"/>
      <w:b/>
      <w:kern w:val="0"/>
      <w:sz w:val="26"/>
      <w:szCs w:val="26"/>
      <w:lang w:val="vi-VN" w:eastAsia="ja-JP"/>
      <w14:ligatures w14:val="none"/>
    </w:rPr>
  </w:style>
  <w:style w:type="paragraph" w:customStyle="1" w:styleId="l3">
    <w:name w:val="l3"/>
    <w:basedOn w:val="Normal"/>
    <w:rsid w:val="00252775"/>
    <w:pPr>
      <w:outlineLvl w:val="2"/>
    </w:pPr>
    <w:rPr>
      <w:rFonts w:ascii="Times New Roman" w:eastAsiaTheme="minorEastAsia" w:hAnsi="Times New Roman" w:cs="Times New Roman"/>
      <w:b/>
      <w:bCs/>
      <w:i/>
      <w:kern w:val="0"/>
      <w:sz w:val="28"/>
      <w:szCs w:val="28"/>
      <w:lang w:val="vi-VN" w:eastAsia="ja-JP"/>
      <w14:ligatures w14:val="none"/>
    </w:rPr>
  </w:style>
  <w:style w:type="paragraph" w:customStyle="1" w:styleId="l4">
    <w:name w:val="l4"/>
    <w:basedOn w:val="Normal"/>
    <w:rsid w:val="00252775"/>
    <w:pPr>
      <w:spacing w:line="360" w:lineRule="auto"/>
      <w:outlineLvl w:val="3"/>
    </w:pPr>
    <w:rPr>
      <w:rFonts w:ascii="Times New Roman" w:eastAsiaTheme="minorEastAsia" w:hAnsi="Times New Roman" w:cs="Times New Roman"/>
      <w:i/>
      <w:kern w:val="0"/>
      <w:sz w:val="26"/>
      <w:szCs w:val="26"/>
      <w:lang w:val="vi-VN" w:eastAsia="ja-JP"/>
      <w14:ligatures w14:val="none"/>
    </w:rPr>
  </w:style>
  <w:style w:type="table" w:customStyle="1" w:styleId="Style38">
    <w:name w:val="_Style 38"/>
    <w:basedOn w:val="TableNormal"/>
    <w:qFormat/>
    <w:rsid w:val="00252775"/>
    <w:pPr>
      <w:spacing w:after="0" w:line="240" w:lineRule="auto"/>
    </w:pPr>
    <w:rPr>
      <w:rFonts w:ascii="Times New Roman" w:eastAsia="SimSun" w:hAnsi="Times New Roman" w:cs="Times New Roman"/>
      <w:kern w:val="0"/>
      <w:sz w:val="20"/>
      <w:szCs w:val="20"/>
      <w:lang w:val="vi-VN" w:eastAsia="vi-VN"/>
      <w14:ligatures w14:val="none"/>
    </w:rPr>
    <w:tblPr>
      <w:tblCellMar>
        <w:top w:w="15" w:type="dxa"/>
        <w:left w:w="15" w:type="dxa"/>
        <w:bottom w:w="15" w:type="dxa"/>
        <w:right w:w="15" w:type="dxa"/>
      </w:tblCellMar>
    </w:tblPr>
  </w:style>
  <w:style w:type="table" w:customStyle="1" w:styleId="Style40">
    <w:name w:val="_Style 40"/>
    <w:basedOn w:val="TableNormal"/>
    <w:qFormat/>
    <w:rsid w:val="00252775"/>
    <w:pPr>
      <w:spacing w:after="0" w:line="240" w:lineRule="auto"/>
    </w:pPr>
    <w:rPr>
      <w:rFonts w:ascii="Times New Roman" w:eastAsia="SimSun" w:hAnsi="Times New Roman" w:cs="Times New Roman"/>
      <w:kern w:val="0"/>
      <w:sz w:val="20"/>
      <w:szCs w:val="20"/>
      <w:lang w:val="vi-VN" w:eastAsia="vi-VN"/>
      <w14:ligatures w14:val="none"/>
    </w:rPr>
    <w:tblPr>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252775"/>
    <w:rPr>
      <w:color w:val="605E5C"/>
      <w:shd w:val="clear" w:color="auto" w:fill="E1DFDD"/>
    </w:rPr>
  </w:style>
  <w:style w:type="paragraph" w:styleId="TOCHeading">
    <w:name w:val="TOC Heading"/>
    <w:basedOn w:val="Heading1"/>
    <w:next w:val="Normal"/>
    <w:uiPriority w:val="39"/>
    <w:unhideWhenUsed/>
    <w:qFormat/>
    <w:rsid w:val="00252775"/>
    <w:pPr>
      <w:spacing w:before="240" w:line="259" w:lineRule="auto"/>
      <w:jc w:val="left"/>
      <w:outlineLvl w:val="9"/>
    </w:pPr>
    <w:rPr>
      <w:rFonts w:asciiTheme="majorHAnsi" w:hAnsiTheme="majorHAnsi"/>
      <w:b w:val="0"/>
      <w:color w:val="2F5496" w:themeColor="accent1" w:themeShade="BF"/>
      <w:sz w:val="32"/>
      <w:lang w:val="vi-VN" w:eastAsia="vi-VN"/>
    </w:rPr>
  </w:style>
  <w:style w:type="numbering" w:customStyle="1" w:styleId="CurrentList1">
    <w:name w:val="Current List1"/>
    <w:uiPriority w:val="99"/>
    <w:rsid w:val="00252775"/>
    <w:pPr>
      <w:numPr>
        <w:numId w:val="7"/>
      </w:numPr>
    </w:pPr>
  </w:style>
  <w:style w:type="paragraph" w:styleId="BodyText">
    <w:name w:val="Body Text"/>
    <w:basedOn w:val="Normal"/>
    <w:link w:val="BodyTextChar"/>
    <w:uiPriority w:val="1"/>
    <w:qFormat/>
    <w:rsid w:val="00252775"/>
    <w:pPr>
      <w:widowControl w:val="0"/>
      <w:autoSpaceDE w:val="0"/>
      <w:autoSpaceDN w:val="0"/>
      <w:spacing w:after="0" w:line="240" w:lineRule="auto"/>
      <w:ind w:left="142"/>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52775"/>
    <w:rPr>
      <w:rFonts w:ascii="Times New Roman" w:eastAsia="Times New Roman" w:hAnsi="Times New Roman" w:cs="Times New Roman"/>
      <w:kern w:val="0"/>
      <w:sz w:val="26"/>
      <w:szCs w:val="26"/>
      <w:lang w:val="vi"/>
      <w14:ligatures w14:val="none"/>
    </w:rPr>
  </w:style>
  <w:style w:type="character" w:customStyle="1" w:styleId="fontstyle01">
    <w:name w:val="fontstyle01"/>
    <w:basedOn w:val="DefaultParagraphFont"/>
    <w:rsid w:val="00252775"/>
    <w:rPr>
      <w:rFonts w:ascii="Times New Roman" w:hAnsi="Times New Roman" w:cs="Times New Roman" w:hint="default"/>
      <w:b/>
      <w:bCs/>
      <w:i w:val="0"/>
      <w:iCs w:val="0"/>
      <w:color w:val="333333"/>
      <w:sz w:val="28"/>
      <w:szCs w:val="28"/>
    </w:rPr>
  </w:style>
  <w:style w:type="character" w:customStyle="1" w:styleId="fontstyle21">
    <w:name w:val="fontstyle21"/>
    <w:basedOn w:val="DefaultParagraphFont"/>
    <w:rsid w:val="00252775"/>
    <w:rPr>
      <w:rFonts w:ascii="Times New Roman" w:hAnsi="Times New Roman" w:cs="Times New Roman" w:hint="default"/>
      <w:b w:val="0"/>
      <w:bCs w:val="0"/>
      <w:i w:val="0"/>
      <w:iCs w:val="0"/>
      <w:color w:val="000000"/>
      <w:sz w:val="28"/>
      <w:szCs w:val="28"/>
    </w:rPr>
  </w:style>
  <w:style w:type="paragraph" w:styleId="NormalWeb">
    <w:name w:val="Normal (Web)"/>
    <w:basedOn w:val="Normal"/>
    <w:uiPriority w:val="99"/>
    <w:unhideWhenUsed/>
    <w:rsid w:val="00252775"/>
    <w:pPr>
      <w:spacing w:before="100" w:beforeAutospacing="1" w:after="100" w:afterAutospacing="1" w:line="240" w:lineRule="auto"/>
    </w:pPr>
    <w:rPr>
      <w:rFonts w:ascii="Times New Roman" w:eastAsia="Times New Roman" w:hAnsi="Times New Roman" w:cs="Times New Roman"/>
      <w:kern w:val="0"/>
      <w:sz w:val="24"/>
      <w:szCs w:val="24"/>
      <w:lang w:val="en-GB"/>
      <w14:ligatures w14:val="none"/>
    </w:rPr>
  </w:style>
  <w:style w:type="character" w:customStyle="1" w:styleId="agi2ne">
    <w:name w:val="agi2ne"/>
    <w:basedOn w:val="DefaultParagraphFont"/>
    <w:rsid w:val="00252775"/>
  </w:style>
  <w:style w:type="paragraph" w:styleId="Revision">
    <w:name w:val="Revision"/>
    <w:hidden/>
    <w:uiPriority w:val="99"/>
    <w:semiHidden/>
    <w:rsid w:val="00252775"/>
    <w:pPr>
      <w:spacing w:after="0" w:line="240" w:lineRule="auto"/>
    </w:pPr>
    <w:rPr>
      <w:rFonts w:ascii="Times New Roman" w:hAnsi="Times New Roman"/>
      <w:kern w:val="0"/>
      <w:sz w:val="26"/>
      <w:lang w:val="en-GB"/>
      <w14:ligatures w14:val="none"/>
    </w:rPr>
  </w:style>
  <w:style w:type="numbering" w:customStyle="1" w:styleId="CurrentList2">
    <w:name w:val="Current List2"/>
    <w:uiPriority w:val="99"/>
    <w:rsid w:val="00252775"/>
    <w:pPr>
      <w:numPr>
        <w:numId w:val="21"/>
      </w:numPr>
    </w:pPr>
  </w:style>
  <w:style w:type="numbering" w:customStyle="1" w:styleId="CurrentList3">
    <w:name w:val="Current List3"/>
    <w:uiPriority w:val="99"/>
    <w:rsid w:val="00252775"/>
    <w:pPr>
      <w:numPr>
        <w:numId w:val="23"/>
      </w:numPr>
    </w:pPr>
  </w:style>
  <w:style w:type="numbering" w:customStyle="1" w:styleId="CurrentList4">
    <w:name w:val="Current List4"/>
    <w:uiPriority w:val="99"/>
    <w:rsid w:val="00252775"/>
    <w:pPr>
      <w:numPr>
        <w:numId w:val="24"/>
      </w:numPr>
    </w:pPr>
  </w:style>
  <w:style w:type="numbering" w:customStyle="1" w:styleId="CurrentList5">
    <w:name w:val="Current List5"/>
    <w:uiPriority w:val="99"/>
    <w:rsid w:val="00252775"/>
    <w:pPr>
      <w:numPr>
        <w:numId w:val="25"/>
      </w:numPr>
    </w:pPr>
  </w:style>
  <w:style w:type="paragraph" w:customStyle="1" w:styleId="TableParagraph">
    <w:name w:val="Table Paragraph"/>
    <w:basedOn w:val="Normal"/>
    <w:uiPriority w:val="1"/>
    <w:qFormat/>
    <w:rsid w:val="00252775"/>
    <w:pPr>
      <w:widowControl w:val="0"/>
      <w:autoSpaceDE w:val="0"/>
      <w:autoSpaceDN w:val="0"/>
      <w:spacing w:after="0" w:line="275" w:lineRule="exact"/>
      <w:ind w:left="107"/>
    </w:pPr>
    <w:rPr>
      <w:rFonts w:ascii="Times New Roman" w:eastAsia="Times New Roman" w:hAnsi="Times New Roman" w:cs="Times New Roman"/>
      <w:kern w:val="0"/>
      <w:lang w:val="vi"/>
      <w14:ligatures w14:val="none"/>
    </w:rPr>
  </w:style>
  <w:style w:type="character" w:styleId="BookTitle">
    <w:name w:val="Book Title"/>
    <w:basedOn w:val="DefaultParagraphFont"/>
    <w:uiPriority w:val="33"/>
    <w:qFormat/>
    <w:rsid w:val="00DC0FED"/>
    <w:rPr>
      <w:rFonts w:ascii="Times New Roman" w:hAnsi="Times New Roman"/>
      <w:b/>
      <w:bCs/>
      <w:i w:val="0"/>
      <w:iCs/>
      <w:spacing w:val="5"/>
      <w:sz w:val="26"/>
    </w:rPr>
  </w:style>
  <w:style w:type="paragraph" w:styleId="Bibliography">
    <w:name w:val="Bibliography"/>
    <w:basedOn w:val="Normal"/>
    <w:next w:val="Normal"/>
    <w:uiPriority w:val="37"/>
    <w:unhideWhenUsed/>
    <w:rsid w:val="001A0DDB"/>
  </w:style>
  <w:style w:type="numbering" w:customStyle="1" w:styleId="Style1">
    <w:name w:val="Style1"/>
    <w:uiPriority w:val="99"/>
    <w:rsid w:val="00F433A9"/>
    <w:pPr>
      <w:numPr>
        <w:numId w:val="35"/>
      </w:numPr>
    </w:pPr>
  </w:style>
  <w:style w:type="character" w:customStyle="1" w:styleId="Heading6Char">
    <w:name w:val="Heading 6 Char"/>
    <w:basedOn w:val="DefaultParagraphFont"/>
    <w:link w:val="Heading6"/>
    <w:uiPriority w:val="9"/>
    <w:semiHidden/>
    <w:rsid w:val="00F433A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433A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433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33A9"/>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A7CB5"/>
    <w:rPr>
      <w:b/>
      <w:bCs/>
    </w:rPr>
  </w:style>
  <w:style w:type="character" w:styleId="HTMLCode">
    <w:name w:val="HTML Code"/>
    <w:basedOn w:val="DefaultParagraphFont"/>
    <w:uiPriority w:val="99"/>
    <w:semiHidden/>
    <w:unhideWhenUsed/>
    <w:rsid w:val="00B7256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72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725A0"/>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2725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166926">
      <w:bodyDiv w:val="1"/>
      <w:marLeft w:val="0"/>
      <w:marRight w:val="0"/>
      <w:marTop w:val="0"/>
      <w:marBottom w:val="0"/>
      <w:divBdr>
        <w:top w:val="none" w:sz="0" w:space="0" w:color="auto"/>
        <w:left w:val="none" w:sz="0" w:space="0" w:color="auto"/>
        <w:bottom w:val="none" w:sz="0" w:space="0" w:color="auto"/>
        <w:right w:val="none" w:sz="0" w:space="0" w:color="auto"/>
      </w:divBdr>
    </w:div>
    <w:div w:id="123695453">
      <w:bodyDiv w:val="1"/>
      <w:marLeft w:val="0"/>
      <w:marRight w:val="0"/>
      <w:marTop w:val="0"/>
      <w:marBottom w:val="0"/>
      <w:divBdr>
        <w:top w:val="none" w:sz="0" w:space="0" w:color="auto"/>
        <w:left w:val="none" w:sz="0" w:space="0" w:color="auto"/>
        <w:bottom w:val="none" w:sz="0" w:space="0" w:color="auto"/>
        <w:right w:val="none" w:sz="0" w:space="0" w:color="auto"/>
      </w:divBdr>
    </w:div>
    <w:div w:id="131023395">
      <w:bodyDiv w:val="1"/>
      <w:marLeft w:val="0"/>
      <w:marRight w:val="0"/>
      <w:marTop w:val="0"/>
      <w:marBottom w:val="0"/>
      <w:divBdr>
        <w:top w:val="none" w:sz="0" w:space="0" w:color="auto"/>
        <w:left w:val="none" w:sz="0" w:space="0" w:color="auto"/>
        <w:bottom w:val="none" w:sz="0" w:space="0" w:color="auto"/>
        <w:right w:val="none" w:sz="0" w:space="0" w:color="auto"/>
      </w:divBdr>
    </w:div>
    <w:div w:id="161050491">
      <w:bodyDiv w:val="1"/>
      <w:marLeft w:val="0"/>
      <w:marRight w:val="0"/>
      <w:marTop w:val="0"/>
      <w:marBottom w:val="0"/>
      <w:divBdr>
        <w:top w:val="none" w:sz="0" w:space="0" w:color="auto"/>
        <w:left w:val="none" w:sz="0" w:space="0" w:color="auto"/>
        <w:bottom w:val="none" w:sz="0" w:space="0" w:color="auto"/>
        <w:right w:val="none" w:sz="0" w:space="0" w:color="auto"/>
      </w:divBdr>
    </w:div>
    <w:div w:id="231889034">
      <w:bodyDiv w:val="1"/>
      <w:marLeft w:val="0"/>
      <w:marRight w:val="0"/>
      <w:marTop w:val="0"/>
      <w:marBottom w:val="0"/>
      <w:divBdr>
        <w:top w:val="none" w:sz="0" w:space="0" w:color="auto"/>
        <w:left w:val="none" w:sz="0" w:space="0" w:color="auto"/>
        <w:bottom w:val="none" w:sz="0" w:space="0" w:color="auto"/>
        <w:right w:val="none" w:sz="0" w:space="0" w:color="auto"/>
      </w:divBdr>
    </w:div>
    <w:div w:id="257177700">
      <w:bodyDiv w:val="1"/>
      <w:marLeft w:val="0"/>
      <w:marRight w:val="0"/>
      <w:marTop w:val="0"/>
      <w:marBottom w:val="0"/>
      <w:divBdr>
        <w:top w:val="none" w:sz="0" w:space="0" w:color="auto"/>
        <w:left w:val="none" w:sz="0" w:space="0" w:color="auto"/>
        <w:bottom w:val="none" w:sz="0" w:space="0" w:color="auto"/>
        <w:right w:val="none" w:sz="0" w:space="0" w:color="auto"/>
      </w:divBdr>
    </w:div>
    <w:div w:id="283463449">
      <w:bodyDiv w:val="1"/>
      <w:marLeft w:val="0"/>
      <w:marRight w:val="0"/>
      <w:marTop w:val="0"/>
      <w:marBottom w:val="0"/>
      <w:divBdr>
        <w:top w:val="none" w:sz="0" w:space="0" w:color="auto"/>
        <w:left w:val="none" w:sz="0" w:space="0" w:color="auto"/>
        <w:bottom w:val="none" w:sz="0" w:space="0" w:color="auto"/>
        <w:right w:val="none" w:sz="0" w:space="0" w:color="auto"/>
      </w:divBdr>
    </w:div>
    <w:div w:id="354035863">
      <w:bodyDiv w:val="1"/>
      <w:marLeft w:val="0"/>
      <w:marRight w:val="0"/>
      <w:marTop w:val="0"/>
      <w:marBottom w:val="0"/>
      <w:divBdr>
        <w:top w:val="none" w:sz="0" w:space="0" w:color="auto"/>
        <w:left w:val="none" w:sz="0" w:space="0" w:color="auto"/>
        <w:bottom w:val="none" w:sz="0" w:space="0" w:color="auto"/>
        <w:right w:val="none" w:sz="0" w:space="0" w:color="auto"/>
      </w:divBdr>
    </w:div>
    <w:div w:id="400637422">
      <w:bodyDiv w:val="1"/>
      <w:marLeft w:val="0"/>
      <w:marRight w:val="0"/>
      <w:marTop w:val="0"/>
      <w:marBottom w:val="0"/>
      <w:divBdr>
        <w:top w:val="none" w:sz="0" w:space="0" w:color="auto"/>
        <w:left w:val="none" w:sz="0" w:space="0" w:color="auto"/>
        <w:bottom w:val="none" w:sz="0" w:space="0" w:color="auto"/>
        <w:right w:val="none" w:sz="0" w:space="0" w:color="auto"/>
      </w:divBdr>
    </w:div>
    <w:div w:id="404689116">
      <w:bodyDiv w:val="1"/>
      <w:marLeft w:val="0"/>
      <w:marRight w:val="0"/>
      <w:marTop w:val="0"/>
      <w:marBottom w:val="0"/>
      <w:divBdr>
        <w:top w:val="none" w:sz="0" w:space="0" w:color="auto"/>
        <w:left w:val="none" w:sz="0" w:space="0" w:color="auto"/>
        <w:bottom w:val="none" w:sz="0" w:space="0" w:color="auto"/>
        <w:right w:val="none" w:sz="0" w:space="0" w:color="auto"/>
      </w:divBdr>
    </w:div>
    <w:div w:id="424494284">
      <w:bodyDiv w:val="1"/>
      <w:marLeft w:val="0"/>
      <w:marRight w:val="0"/>
      <w:marTop w:val="0"/>
      <w:marBottom w:val="0"/>
      <w:divBdr>
        <w:top w:val="none" w:sz="0" w:space="0" w:color="auto"/>
        <w:left w:val="none" w:sz="0" w:space="0" w:color="auto"/>
        <w:bottom w:val="none" w:sz="0" w:space="0" w:color="auto"/>
        <w:right w:val="none" w:sz="0" w:space="0" w:color="auto"/>
      </w:divBdr>
    </w:div>
    <w:div w:id="464126776">
      <w:bodyDiv w:val="1"/>
      <w:marLeft w:val="0"/>
      <w:marRight w:val="0"/>
      <w:marTop w:val="0"/>
      <w:marBottom w:val="0"/>
      <w:divBdr>
        <w:top w:val="none" w:sz="0" w:space="0" w:color="auto"/>
        <w:left w:val="none" w:sz="0" w:space="0" w:color="auto"/>
        <w:bottom w:val="none" w:sz="0" w:space="0" w:color="auto"/>
        <w:right w:val="none" w:sz="0" w:space="0" w:color="auto"/>
      </w:divBdr>
    </w:div>
    <w:div w:id="481578994">
      <w:bodyDiv w:val="1"/>
      <w:marLeft w:val="0"/>
      <w:marRight w:val="0"/>
      <w:marTop w:val="0"/>
      <w:marBottom w:val="0"/>
      <w:divBdr>
        <w:top w:val="none" w:sz="0" w:space="0" w:color="auto"/>
        <w:left w:val="none" w:sz="0" w:space="0" w:color="auto"/>
        <w:bottom w:val="none" w:sz="0" w:space="0" w:color="auto"/>
        <w:right w:val="none" w:sz="0" w:space="0" w:color="auto"/>
      </w:divBdr>
    </w:div>
    <w:div w:id="527064041">
      <w:bodyDiv w:val="1"/>
      <w:marLeft w:val="0"/>
      <w:marRight w:val="0"/>
      <w:marTop w:val="0"/>
      <w:marBottom w:val="0"/>
      <w:divBdr>
        <w:top w:val="none" w:sz="0" w:space="0" w:color="auto"/>
        <w:left w:val="none" w:sz="0" w:space="0" w:color="auto"/>
        <w:bottom w:val="none" w:sz="0" w:space="0" w:color="auto"/>
        <w:right w:val="none" w:sz="0" w:space="0" w:color="auto"/>
      </w:divBdr>
    </w:div>
    <w:div w:id="546992811">
      <w:bodyDiv w:val="1"/>
      <w:marLeft w:val="0"/>
      <w:marRight w:val="0"/>
      <w:marTop w:val="0"/>
      <w:marBottom w:val="0"/>
      <w:divBdr>
        <w:top w:val="none" w:sz="0" w:space="0" w:color="auto"/>
        <w:left w:val="none" w:sz="0" w:space="0" w:color="auto"/>
        <w:bottom w:val="none" w:sz="0" w:space="0" w:color="auto"/>
        <w:right w:val="none" w:sz="0" w:space="0" w:color="auto"/>
      </w:divBdr>
      <w:divsChild>
        <w:div w:id="1068726298">
          <w:marLeft w:val="0"/>
          <w:marRight w:val="0"/>
          <w:marTop w:val="0"/>
          <w:marBottom w:val="0"/>
          <w:divBdr>
            <w:top w:val="none" w:sz="0" w:space="0" w:color="auto"/>
            <w:left w:val="none" w:sz="0" w:space="0" w:color="auto"/>
            <w:bottom w:val="none" w:sz="0" w:space="0" w:color="auto"/>
            <w:right w:val="none" w:sz="0" w:space="0" w:color="auto"/>
          </w:divBdr>
        </w:div>
      </w:divsChild>
    </w:div>
    <w:div w:id="550967169">
      <w:bodyDiv w:val="1"/>
      <w:marLeft w:val="0"/>
      <w:marRight w:val="0"/>
      <w:marTop w:val="0"/>
      <w:marBottom w:val="0"/>
      <w:divBdr>
        <w:top w:val="none" w:sz="0" w:space="0" w:color="auto"/>
        <w:left w:val="none" w:sz="0" w:space="0" w:color="auto"/>
        <w:bottom w:val="none" w:sz="0" w:space="0" w:color="auto"/>
        <w:right w:val="none" w:sz="0" w:space="0" w:color="auto"/>
      </w:divBdr>
    </w:div>
    <w:div w:id="674384930">
      <w:bodyDiv w:val="1"/>
      <w:marLeft w:val="0"/>
      <w:marRight w:val="0"/>
      <w:marTop w:val="0"/>
      <w:marBottom w:val="0"/>
      <w:divBdr>
        <w:top w:val="none" w:sz="0" w:space="0" w:color="auto"/>
        <w:left w:val="none" w:sz="0" w:space="0" w:color="auto"/>
        <w:bottom w:val="none" w:sz="0" w:space="0" w:color="auto"/>
        <w:right w:val="none" w:sz="0" w:space="0" w:color="auto"/>
      </w:divBdr>
    </w:div>
    <w:div w:id="726878216">
      <w:bodyDiv w:val="1"/>
      <w:marLeft w:val="0"/>
      <w:marRight w:val="0"/>
      <w:marTop w:val="0"/>
      <w:marBottom w:val="0"/>
      <w:divBdr>
        <w:top w:val="none" w:sz="0" w:space="0" w:color="auto"/>
        <w:left w:val="none" w:sz="0" w:space="0" w:color="auto"/>
        <w:bottom w:val="none" w:sz="0" w:space="0" w:color="auto"/>
        <w:right w:val="none" w:sz="0" w:space="0" w:color="auto"/>
      </w:divBdr>
    </w:div>
    <w:div w:id="739786724">
      <w:bodyDiv w:val="1"/>
      <w:marLeft w:val="0"/>
      <w:marRight w:val="0"/>
      <w:marTop w:val="0"/>
      <w:marBottom w:val="0"/>
      <w:divBdr>
        <w:top w:val="none" w:sz="0" w:space="0" w:color="auto"/>
        <w:left w:val="none" w:sz="0" w:space="0" w:color="auto"/>
        <w:bottom w:val="none" w:sz="0" w:space="0" w:color="auto"/>
        <w:right w:val="none" w:sz="0" w:space="0" w:color="auto"/>
      </w:divBdr>
    </w:div>
    <w:div w:id="740719428">
      <w:bodyDiv w:val="1"/>
      <w:marLeft w:val="0"/>
      <w:marRight w:val="0"/>
      <w:marTop w:val="0"/>
      <w:marBottom w:val="0"/>
      <w:divBdr>
        <w:top w:val="none" w:sz="0" w:space="0" w:color="auto"/>
        <w:left w:val="none" w:sz="0" w:space="0" w:color="auto"/>
        <w:bottom w:val="none" w:sz="0" w:space="0" w:color="auto"/>
        <w:right w:val="none" w:sz="0" w:space="0" w:color="auto"/>
      </w:divBdr>
    </w:div>
    <w:div w:id="751852570">
      <w:bodyDiv w:val="1"/>
      <w:marLeft w:val="0"/>
      <w:marRight w:val="0"/>
      <w:marTop w:val="0"/>
      <w:marBottom w:val="0"/>
      <w:divBdr>
        <w:top w:val="none" w:sz="0" w:space="0" w:color="auto"/>
        <w:left w:val="none" w:sz="0" w:space="0" w:color="auto"/>
        <w:bottom w:val="none" w:sz="0" w:space="0" w:color="auto"/>
        <w:right w:val="none" w:sz="0" w:space="0" w:color="auto"/>
      </w:divBdr>
    </w:div>
    <w:div w:id="755594786">
      <w:bodyDiv w:val="1"/>
      <w:marLeft w:val="0"/>
      <w:marRight w:val="0"/>
      <w:marTop w:val="0"/>
      <w:marBottom w:val="0"/>
      <w:divBdr>
        <w:top w:val="none" w:sz="0" w:space="0" w:color="auto"/>
        <w:left w:val="none" w:sz="0" w:space="0" w:color="auto"/>
        <w:bottom w:val="none" w:sz="0" w:space="0" w:color="auto"/>
        <w:right w:val="none" w:sz="0" w:space="0" w:color="auto"/>
      </w:divBdr>
    </w:div>
    <w:div w:id="765348385">
      <w:bodyDiv w:val="1"/>
      <w:marLeft w:val="0"/>
      <w:marRight w:val="0"/>
      <w:marTop w:val="0"/>
      <w:marBottom w:val="0"/>
      <w:divBdr>
        <w:top w:val="none" w:sz="0" w:space="0" w:color="auto"/>
        <w:left w:val="none" w:sz="0" w:space="0" w:color="auto"/>
        <w:bottom w:val="none" w:sz="0" w:space="0" w:color="auto"/>
        <w:right w:val="none" w:sz="0" w:space="0" w:color="auto"/>
      </w:divBdr>
    </w:div>
    <w:div w:id="782310806">
      <w:bodyDiv w:val="1"/>
      <w:marLeft w:val="0"/>
      <w:marRight w:val="0"/>
      <w:marTop w:val="0"/>
      <w:marBottom w:val="0"/>
      <w:divBdr>
        <w:top w:val="none" w:sz="0" w:space="0" w:color="auto"/>
        <w:left w:val="none" w:sz="0" w:space="0" w:color="auto"/>
        <w:bottom w:val="none" w:sz="0" w:space="0" w:color="auto"/>
        <w:right w:val="none" w:sz="0" w:space="0" w:color="auto"/>
      </w:divBdr>
    </w:div>
    <w:div w:id="835531561">
      <w:bodyDiv w:val="1"/>
      <w:marLeft w:val="0"/>
      <w:marRight w:val="0"/>
      <w:marTop w:val="0"/>
      <w:marBottom w:val="0"/>
      <w:divBdr>
        <w:top w:val="none" w:sz="0" w:space="0" w:color="auto"/>
        <w:left w:val="none" w:sz="0" w:space="0" w:color="auto"/>
        <w:bottom w:val="none" w:sz="0" w:space="0" w:color="auto"/>
        <w:right w:val="none" w:sz="0" w:space="0" w:color="auto"/>
      </w:divBdr>
    </w:div>
    <w:div w:id="876238559">
      <w:bodyDiv w:val="1"/>
      <w:marLeft w:val="0"/>
      <w:marRight w:val="0"/>
      <w:marTop w:val="0"/>
      <w:marBottom w:val="0"/>
      <w:divBdr>
        <w:top w:val="none" w:sz="0" w:space="0" w:color="auto"/>
        <w:left w:val="none" w:sz="0" w:space="0" w:color="auto"/>
        <w:bottom w:val="none" w:sz="0" w:space="0" w:color="auto"/>
        <w:right w:val="none" w:sz="0" w:space="0" w:color="auto"/>
      </w:divBdr>
      <w:divsChild>
        <w:div w:id="1197961799">
          <w:marLeft w:val="0"/>
          <w:marRight w:val="0"/>
          <w:marTop w:val="0"/>
          <w:marBottom w:val="0"/>
          <w:divBdr>
            <w:top w:val="none" w:sz="0" w:space="0" w:color="auto"/>
            <w:left w:val="none" w:sz="0" w:space="0" w:color="auto"/>
            <w:bottom w:val="none" w:sz="0" w:space="0" w:color="auto"/>
            <w:right w:val="none" w:sz="0" w:space="0" w:color="auto"/>
          </w:divBdr>
        </w:div>
      </w:divsChild>
    </w:div>
    <w:div w:id="889878010">
      <w:bodyDiv w:val="1"/>
      <w:marLeft w:val="0"/>
      <w:marRight w:val="0"/>
      <w:marTop w:val="0"/>
      <w:marBottom w:val="0"/>
      <w:divBdr>
        <w:top w:val="none" w:sz="0" w:space="0" w:color="auto"/>
        <w:left w:val="none" w:sz="0" w:space="0" w:color="auto"/>
        <w:bottom w:val="none" w:sz="0" w:space="0" w:color="auto"/>
        <w:right w:val="none" w:sz="0" w:space="0" w:color="auto"/>
      </w:divBdr>
    </w:div>
    <w:div w:id="892350230">
      <w:bodyDiv w:val="1"/>
      <w:marLeft w:val="0"/>
      <w:marRight w:val="0"/>
      <w:marTop w:val="0"/>
      <w:marBottom w:val="0"/>
      <w:divBdr>
        <w:top w:val="none" w:sz="0" w:space="0" w:color="auto"/>
        <w:left w:val="none" w:sz="0" w:space="0" w:color="auto"/>
        <w:bottom w:val="none" w:sz="0" w:space="0" w:color="auto"/>
        <w:right w:val="none" w:sz="0" w:space="0" w:color="auto"/>
      </w:divBdr>
    </w:div>
    <w:div w:id="896471102">
      <w:bodyDiv w:val="1"/>
      <w:marLeft w:val="0"/>
      <w:marRight w:val="0"/>
      <w:marTop w:val="0"/>
      <w:marBottom w:val="0"/>
      <w:divBdr>
        <w:top w:val="none" w:sz="0" w:space="0" w:color="auto"/>
        <w:left w:val="none" w:sz="0" w:space="0" w:color="auto"/>
        <w:bottom w:val="none" w:sz="0" w:space="0" w:color="auto"/>
        <w:right w:val="none" w:sz="0" w:space="0" w:color="auto"/>
      </w:divBdr>
    </w:div>
    <w:div w:id="927272079">
      <w:bodyDiv w:val="1"/>
      <w:marLeft w:val="0"/>
      <w:marRight w:val="0"/>
      <w:marTop w:val="0"/>
      <w:marBottom w:val="0"/>
      <w:divBdr>
        <w:top w:val="none" w:sz="0" w:space="0" w:color="auto"/>
        <w:left w:val="none" w:sz="0" w:space="0" w:color="auto"/>
        <w:bottom w:val="none" w:sz="0" w:space="0" w:color="auto"/>
        <w:right w:val="none" w:sz="0" w:space="0" w:color="auto"/>
      </w:divBdr>
    </w:div>
    <w:div w:id="976881827">
      <w:bodyDiv w:val="1"/>
      <w:marLeft w:val="0"/>
      <w:marRight w:val="0"/>
      <w:marTop w:val="0"/>
      <w:marBottom w:val="0"/>
      <w:divBdr>
        <w:top w:val="none" w:sz="0" w:space="0" w:color="auto"/>
        <w:left w:val="none" w:sz="0" w:space="0" w:color="auto"/>
        <w:bottom w:val="none" w:sz="0" w:space="0" w:color="auto"/>
        <w:right w:val="none" w:sz="0" w:space="0" w:color="auto"/>
      </w:divBdr>
    </w:div>
    <w:div w:id="984889581">
      <w:bodyDiv w:val="1"/>
      <w:marLeft w:val="0"/>
      <w:marRight w:val="0"/>
      <w:marTop w:val="0"/>
      <w:marBottom w:val="0"/>
      <w:divBdr>
        <w:top w:val="none" w:sz="0" w:space="0" w:color="auto"/>
        <w:left w:val="none" w:sz="0" w:space="0" w:color="auto"/>
        <w:bottom w:val="none" w:sz="0" w:space="0" w:color="auto"/>
        <w:right w:val="none" w:sz="0" w:space="0" w:color="auto"/>
      </w:divBdr>
    </w:div>
    <w:div w:id="1012799275">
      <w:bodyDiv w:val="1"/>
      <w:marLeft w:val="0"/>
      <w:marRight w:val="0"/>
      <w:marTop w:val="0"/>
      <w:marBottom w:val="0"/>
      <w:divBdr>
        <w:top w:val="none" w:sz="0" w:space="0" w:color="auto"/>
        <w:left w:val="none" w:sz="0" w:space="0" w:color="auto"/>
        <w:bottom w:val="none" w:sz="0" w:space="0" w:color="auto"/>
        <w:right w:val="none" w:sz="0" w:space="0" w:color="auto"/>
      </w:divBdr>
    </w:div>
    <w:div w:id="1017122899">
      <w:bodyDiv w:val="1"/>
      <w:marLeft w:val="0"/>
      <w:marRight w:val="0"/>
      <w:marTop w:val="0"/>
      <w:marBottom w:val="0"/>
      <w:divBdr>
        <w:top w:val="none" w:sz="0" w:space="0" w:color="auto"/>
        <w:left w:val="none" w:sz="0" w:space="0" w:color="auto"/>
        <w:bottom w:val="none" w:sz="0" w:space="0" w:color="auto"/>
        <w:right w:val="none" w:sz="0" w:space="0" w:color="auto"/>
      </w:divBdr>
    </w:div>
    <w:div w:id="1030298061">
      <w:bodyDiv w:val="1"/>
      <w:marLeft w:val="0"/>
      <w:marRight w:val="0"/>
      <w:marTop w:val="0"/>
      <w:marBottom w:val="0"/>
      <w:divBdr>
        <w:top w:val="none" w:sz="0" w:space="0" w:color="auto"/>
        <w:left w:val="none" w:sz="0" w:space="0" w:color="auto"/>
        <w:bottom w:val="none" w:sz="0" w:space="0" w:color="auto"/>
        <w:right w:val="none" w:sz="0" w:space="0" w:color="auto"/>
      </w:divBdr>
    </w:div>
    <w:div w:id="1033306651">
      <w:bodyDiv w:val="1"/>
      <w:marLeft w:val="0"/>
      <w:marRight w:val="0"/>
      <w:marTop w:val="0"/>
      <w:marBottom w:val="0"/>
      <w:divBdr>
        <w:top w:val="none" w:sz="0" w:space="0" w:color="auto"/>
        <w:left w:val="none" w:sz="0" w:space="0" w:color="auto"/>
        <w:bottom w:val="none" w:sz="0" w:space="0" w:color="auto"/>
        <w:right w:val="none" w:sz="0" w:space="0" w:color="auto"/>
      </w:divBdr>
    </w:div>
    <w:div w:id="1036808434">
      <w:bodyDiv w:val="1"/>
      <w:marLeft w:val="0"/>
      <w:marRight w:val="0"/>
      <w:marTop w:val="0"/>
      <w:marBottom w:val="0"/>
      <w:divBdr>
        <w:top w:val="none" w:sz="0" w:space="0" w:color="auto"/>
        <w:left w:val="none" w:sz="0" w:space="0" w:color="auto"/>
        <w:bottom w:val="none" w:sz="0" w:space="0" w:color="auto"/>
        <w:right w:val="none" w:sz="0" w:space="0" w:color="auto"/>
      </w:divBdr>
    </w:div>
    <w:div w:id="1057052837">
      <w:bodyDiv w:val="1"/>
      <w:marLeft w:val="0"/>
      <w:marRight w:val="0"/>
      <w:marTop w:val="0"/>
      <w:marBottom w:val="0"/>
      <w:divBdr>
        <w:top w:val="none" w:sz="0" w:space="0" w:color="auto"/>
        <w:left w:val="none" w:sz="0" w:space="0" w:color="auto"/>
        <w:bottom w:val="none" w:sz="0" w:space="0" w:color="auto"/>
        <w:right w:val="none" w:sz="0" w:space="0" w:color="auto"/>
      </w:divBdr>
    </w:div>
    <w:div w:id="1058045925">
      <w:bodyDiv w:val="1"/>
      <w:marLeft w:val="0"/>
      <w:marRight w:val="0"/>
      <w:marTop w:val="0"/>
      <w:marBottom w:val="0"/>
      <w:divBdr>
        <w:top w:val="none" w:sz="0" w:space="0" w:color="auto"/>
        <w:left w:val="none" w:sz="0" w:space="0" w:color="auto"/>
        <w:bottom w:val="none" w:sz="0" w:space="0" w:color="auto"/>
        <w:right w:val="none" w:sz="0" w:space="0" w:color="auto"/>
      </w:divBdr>
    </w:div>
    <w:div w:id="1067074918">
      <w:bodyDiv w:val="1"/>
      <w:marLeft w:val="0"/>
      <w:marRight w:val="0"/>
      <w:marTop w:val="0"/>
      <w:marBottom w:val="0"/>
      <w:divBdr>
        <w:top w:val="none" w:sz="0" w:space="0" w:color="auto"/>
        <w:left w:val="none" w:sz="0" w:space="0" w:color="auto"/>
        <w:bottom w:val="none" w:sz="0" w:space="0" w:color="auto"/>
        <w:right w:val="none" w:sz="0" w:space="0" w:color="auto"/>
      </w:divBdr>
    </w:div>
    <w:div w:id="1088890554">
      <w:bodyDiv w:val="1"/>
      <w:marLeft w:val="0"/>
      <w:marRight w:val="0"/>
      <w:marTop w:val="0"/>
      <w:marBottom w:val="0"/>
      <w:divBdr>
        <w:top w:val="none" w:sz="0" w:space="0" w:color="auto"/>
        <w:left w:val="none" w:sz="0" w:space="0" w:color="auto"/>
        <w:bottom w:val="none" w:sz="0" w:space="0" w:color="auto"/>
        <w:right w:val="none" w:sz="0" w:space="0" w:color="auto"/>
      </w:divBdr>
    </w:div>
    <w:div w:id="1093932992">
      <w:bodyDiv w:val="1"/>
      <w:marLeft w:val="0"/>
      <w:marRight w:val="0"/>
      <w:marTop w:val="0"/>
      <w:marBottom w:val="0"/>
      <w:divBdr>
        <w:top w:val="none" w:sz="0" w:space="0" w:color="auto"/>
        <w:left w:val="none" w:sz="0" w:space="0" w:color="auto"/>
        <w:bottom w:val="none" w:sz="0" w:space="0" w:color="auto"/>
        <w:right w:val="none" w:sz="0" w:space="0" w:color="auto"/>
      </w:divBdr>
    </w:div>
    <w:div w:id="1110860505">
      <w:bodyDiv w:val="1"/>
      <w:marLeft w:val="0"/>
      <w:marRight w:val="0"/>
      <w:marTop w:val="0"/>
      <w:marBottom w:val="0"/>
      <w:divBdr>
        <w:top w:val="none" w:sz="0" w:space="0" w:color="auto"/>
        <w:left w:val="none" w:sz="0" w:space="0" w:color="auto"/>
        <w:bottom w:val="none" w:sz="0" w:space="0" w:color="auto"/>
        <w:right w:val="none" w:sz="0" w:space="0" w:color="auto"/>
      </w:divBdr>
    </w:div>
    <w:div w:id="1118332532">
      <w:bodyDiv w:val="1"/>
      <w:marLeft w:val="0"/>
      <w:marRight w:val="0"/>
      <w:marTop w:val="0"/>
      <w:marBottom w:val="0"/>
      <w:divBdr>
        <w:top w:val="none" w:sz="0" w:space="0" w:color="auto"/>
        <w:left w:val="none" w:sz="0" w:space="0" w:color="auto"/>
        <w:bottom w:val="none" w:sz="0" w:space="0" w:color="auto"/>
        <w:right w:val="none" w:sz="0" w:space="0" w:color="auto"/>
      </w:divBdr>
    </w:div>
    <w:div w:id="1119422241">
      <w:bodyDiv w:val="1"/>
      <w:marLeft w:val="0"/>
      <w:marRight w:val="0"/>
      <w:marTop w:val="0"/>
      <w:marBottom w:val="0"/>
      <w:divBdr>
        <w:top w:val="none" w:sz="0" w:space="0" w:color="auto"/>
        <w:left w:val="none" w:sz="0" w:space="0" w:color="auto"/>
        <w:bottom w:val="none" w:sz="0" w:space="0" w:color="auto"/>
        <w:right w:val="none" w:sz="0" w:space="0" w:color="auto"/>
      </w:divBdr>
    </w:div>
    <w:div w:id="1123961139">
      <w:bodyDiv w:val="1"/>
      <w:marLeft w:val="0"/>
      <w:marRight w:val="0"/>
      <w:marTop w:val="0"/>
      <w:marBottom w:val="0"/>
      <w:divBdr>
        <w:top w:val="none" w:sz="0" w:space="0" w:color="auto"/>
        <w:left w:val="none" w:sz="0" w:space="0" w:color="auto"/>
        <w:bottom w:val="none" w:sz="0" w:space="0" w:color="auto"/>
        <w:right w:val="none" w:sz="0" w:space="0" w:color="auto"/>
      </w:divBdr>
    </w:div>
    <w:div w:id="1134368586">
      <w:bodyDiv w:val="1"/>
      <w:marLeft w:val="0"/>
      <w:marRight w:val="0"/>
      <w:marTop w:val="0"/>
      <w:marBottom w:val="0"/>
      <w:divBdr>
        <w:top w:val="none" w:sz="0" w:space="0" w:color="auto"/>
        <w:left w:val="none" w:sz="0" w:space="0" w:color="auto"/>
        <w:bottom w:val="none" w:sz="0" w:space="0" w:color="auto"/>
        <w:right w:val="none" w:sz="0" w:space="0" w:color="auto"/>
      </w:divBdr>
    </w:div>
    <w:div w:id="1136264354">
      <w:bodyDiv w:val="1"/>
      <w:marLeft w:val="0"/>
      <w:marRight w:val="0"/>
      <w:marTop w:val="0"/>
      <w:marBottom w:val="0"/>
      <w:divBdr>
        <w:top w:val="none" w:sz="0" w:space="0" w:color="auto"/>
        <w:left w:val="none" w:sz="0" w:space="0" w:color="auto"/>
        <w:bottom w:val="none" w:sz="0" w:space="0" w:color="auto"/>
        <w:right w:val="none" w:sz="0" w:space="0" w:color="auto"/>
      </w:divBdr>
    </w:div>
    <w:div w:id="1163349841">
      <w:bodyDiv w:val="1"/>
      <w:marLeft w:val="0"/>
      <w:marRight w:val="0"/>
      <w:marTop w:val="0"/>
      <w:marBottom w:val="0"/>
      <w:divBdr>
        <w:top w:val="none" w:sz="0" w:space="0" w:color="auto"/>
        <w:left w:val="none" w:sz="0" w:space="0" w:color="auto"/>
        <w:bottom w:val="none" w:sz="0" w:space="0" w:color="auto"/>
        <w:right w:val="none" w:sz="0" w:space="0" w:color="auto"/>
      </w:divBdr>
    </w:div>
    <w:div w:id="1186672403">
      <w:bodyDiv w:val="1"/>
      <w:marLeft w:val="0"/>
      <w:marRight w:val="0"/>
      <w:marTop w:val="0"/>
      <w:marBottom w:val="0"/>
      <w:divBdr>
        <w:top w:val="none" w:sz="0" w:space="0" w:color="auto"/>
        <w:left w:val="none" w:sz="0" w:space="0" w:color="auto"/>
        <w:bottom w:val="none" w:sz="0" w:space="0" w:color="auto"/>
        <w:right w:val="none" w:sz="0" w:space="0" w:color="auto"/>
      </w:divBdr>
    </w:div>
    <w:div w:id="1222448328">
      <w:bodyDiv w:val="1"/>
      <w:marLeft w:val="0"/>
      <w:marRight w:val="0"/>
      <w:marTop w:val="0"/>
      <w:marBottom w:val="0"/>
      <w:divBdr>
        <w:top w:val="none" w:sz="0" w:space="0" w:color="auto"/>
        <w:left w:val="none" w:sz="0" w:space="0" w:color="auto"/>
        <w:bottom w:val="none" w:sz="0" w:space="0" w:color="auto"/>
        <w:right w:val="none" w:sz="0" w:space="0" w:color="auto"/>
      </w:divBdr>
    </w:div>
    <w:div w:id="1261139425">
      <w:bodyDiv w:val="1"/>
      <w:marLeft w:val="0"/>
      <w:marRight w:val="0"/>
      <w:marTop w:val="0"/>
      <w:marBottom w:val="0"/>
      <w:divBdr>
        <w:top w:val="none" w:sz="0" w:space="0" w:color="auto"/>
        <w:left w:val="none" w:sz="0" w:space="0" w:color="auto"/>
        <w:bottom w:val="none" w:sz="0" w:space="0" w:color="auto"/>
        <w:right w:val="none" w:sz="0" w:space="0" w:color="auto"/>
      </w:divBdr>
    </w:div>
    <w:div w:id="1279292155">
      <w:bodyDiv w:val="1"/>
      <w:marLeft w:val="0"/>
      <w:marRight w:val="0"/>
      <w:marTop w:val="0"/>
      <w:marBottom w:val="0"/>
      <w:divBdr>
        <w:top w:val="none" w:sz="0" w:space="0" w:color="auto"/>
        <w:left w:val="none" w:sz="0" w:space="0" w:color="auto"/>
        <w:bottom w:val="none" w:sz="0" w:space="0" w:color="auto"/>
        <w:right w:val="none" w:sz="0" w:space="0" w:color="auto"/>
      </w:divBdr>
    </w:div>
    <w:div w:id="1291790997">
      <w:bodyDiv w:val="1"/>
      <w:marLeft w:val="0"/>
      <w:marRight w:val="0"/>
      <w:marTop w:val="0"/>
      <w:marBottom w:val="0"/>
      <w:divBdr>
        <w:top w:val="none" w:sz="0" w:space="0" w:color="auto"/>
        <w:left w:val="none" w:sz="0" w:space="0" w:color="auto"/>
        <w:bottom w:val="none" w:sz="0" w:space="0" w:color="auto"/>
        <w:right w:val="none" w:sz="0" w:space="0" w:color="auto"/>
      </w:divBdr>
    </w:div>
    <w:div w:id="1294287924">
      <w:bodyDiv w:val="1"/>
      <w:marLeft w:val="0"/>
      <w:marRight w:val="0"/>
      <w:marTop w:val="0"/>
      <w:marBottom w:val="0"/>
      <w:divBdr>
        <w:top w:val="none" w:sz="0" w:space="0" w:color="auto"/>
        <w:left w:val="none" w:sz="0" w:space="0" w:color="auto"/>
        <w:bottom w:val="none" w:sz="0" w:space="0" w:color="auto"/>
        <w:right w:val="none" w:sz="0" w:space="0" w:color="auto"/>
      </w:divBdr>
      <w:divsChild>
        <w:div w:id="9452440">
          <w:marLeft w:val="0"/>
          <w:marRight w:val="0"/>
          <w:marTop w:val="0"/>
          <w:marBottom w:val="0"/>
          <w:divBdr>
            <w:top w:val="none" w:sz="0" w:space="0" w:color="auto"/>
            <w:left w:val="none" w:sz="0" w:space="0" w:color="auto"/>
            <w:bottom w:val="none" w:sz="0" w:space="0" w:color="auto"/>
            <w:right w:val="none" w:sz="0" w:space="0" w:color="auto"/>
          </w:divBdr>
        </w:div>
      </w:divsChild>
    </w:div>
    <w:div w:id="1350528023">
      <w:bodyDiv w:val="1"/>
      <w:marLeft w:val="0"/>
      <w:marRight w:val="0"/>
      <w:marTop w:val="0"/>
      <w:marBottom w:val="0"/>
      <w:divBdr>
        <w:top w:val="none" w:sz="0" w:space="0" w:color="auto"/>
        <w:left w:val="none" w:sz="0" w:space="0" w:color="auto"/>
        <w:bottom w:val="none" w:sz="0" w:space="0" w:color="auto"/>
        <w:right w:val="none" w:sz="0" w:space="0" w:color="auto"/>
      </w:divBdr>
    </w:div>
    <w:div w:id="1397976245">
      <w:bodyDiv w:val="1"/>
      <w:marLeft w:val="0"/>
      <w:marRight w:val="0"/>
      <w:marTop w:val="0"/>
      <w:marBottom w:val="0"/>
      <w:divBdr>
        <w:top w:val="none" w:sz="0" w:space="0" w:color="auto"/>
        <w:left w:val="none" w:sz="0" w:space="0" w:color="auto"/>
        <w:bottom w:val="none" w:sz="0" w:space="0" w:color="auto"/>
        <w:right w:val="none" w:sz="0" w:space="0" w:color="auto"/>
      </w:divBdr>
    </w:div>
    <w:div w:id="1408727711">
      <w:bodyDiv w:val="1"/>
      <w:marLeft w:val="0"/>
      <w:marRight w:val="0"/>
      <w:marTop w:val="0"/>
      <w:marBottom w:val="0"/>
      <w:divBdr>
        <w:top w:val="none" w:sz="0" w:space="0" w:color="auto"/>
        <w:left w:val="none" w:sz="0" w:space="0" w:color="auto"/>
        <w:bottom w:val="none" w:sz="0" w:space="0" w:color="auto"/>
        <w:right w:val="none" w:sz="0" w:space="0" w:color="auto"/>
      </w:divBdr>
    </w:div>
    <w:div w:id="1445537447">
      <w:bodyDiv w:val="1"/>
      <w:marLeft w:val="0"/>
      <w:marRight w:val="0"/>
      <w:marTop w:val="0"/>
      <w:marBottom w:val="0"/>
      <w:divBdr>
        <w:top w:val="none" w:sz="0" w:space="0" w:color="auto"/>
        <w:left w:val="none" w:sz="0" w:space="0" w:color="auto"/>
        <w:bottom w:val="none" w:sz="0" w:space="0" w:color="auto"/>
        <w:right w:val="none" w:sz="0" w:space="0" w:color="auto"/>
      </w:divBdr>
    </w:div>
    <w:div w:id="1460611002">
      <w:bodyDiv w:val="1"/>
      <w:marLeft w:val="0"/>
      <w:marRight w:val="0"/>
      <w:marTop w:val="0"/>
      <w:marBottom w:val="0"/>
      <w:divBdr>
        <w:top w:val="none" w:sz="0" w:space="0" w:color="auto"/>
        <w:left w:val="none" w:sz="0" w:space="0" w:color="auto"/>
        <w:bottom w:val="none" w:sz="0" w:space="0" w:color="auto"/>
        <w:right w:val="none" w:sz="0" w:space="0" w:color="auto"/>
      </w:divBdr>
    </w:div>
    <w:div w:id="1477991219">
      <w:bodyDiv w:val="1"/>
      <w:marLeft w:val="0"/>
      <w:marRight w:val="0"/>
      <w:marTop w:val="0"/>
      <w:marBottom w:val="0"/>
      <w:divBdr>
        <w:top w:val="none" w:sz="0" w:space="0" w:color="auto"/>
        <w:left w:val="none" w:sz="0" w:space="0" w:color="auto"/>
        <w:bottom w:val="none" w:sz="0" w:space="0" w:color="auto"/>
        <w:right w:val="none" w:sz="0" w:space="0" w:color="auto"/>
      </w:divBdr>
    </w:div>
    <w:div w:id="1513453377">
      <w:bodyDiv w:val="1"/>
      <w:marLeft w:val="0"/>
      <w:marRight w:val="0"/>
      <w:marTop w:val="0"/>
      <w:marBottom w:val="0"/>
      <w:divBdr>
        <w:top w:val="none" w:sz="0" w:space="0" w:color="auto"/>
        <w:left w:val="none" w:sz="0" w:space="0" w:color="auto"/>
        <w:bottom w:val="none" w:sz="0" w:space="0" w:color="auto"/>
        <w:right w:val="none" w:sz="0" w:space="0" w:color="auto"/>
      </w:divBdr>
    </w:div>
    <w:div w:id="1521048283">
      <w:bodyDiv w:val="1"/>
      <w:marLeft w:val="0"/>
      <w:marRight w:val="0"/>
      <w:marTop w:val="0"/>
      <w:marBottom w:val="0"/>
      <w:divBdr>
        <w:top w:val="none" w:sz="0" w:space="0" w:color="auto"/>
        <w:left w:val="none" w:sz="0" w:space="0" w:color="auto"/>
        <w:bottom w:val="none" w:sz="0" w:space="0" w:color="auto"/>
        <w:right w:val="none" w:sz="0" w:space="0" w:color="auto"/>
      </w:divBdr>
    </w:div>
    <w:div w:id="1525090055">
      <w:bodyDiv w:val="1"/>
      <w:marLeft w:val="0"/>
      <w:marRight w:val="0"/>
      <w:marTop w:val="0"/>
      <w:marBottom w:val="0"/>
      <w:divBdr>
        <w:top w:val="none" w:sz="0" w:space="0" w:color="auto"/>
        <w:left w:val="none" w:sz="0" w:space="0" w:color="auto"/>
        <w:bottom w:val="none" w:sz="0" w:space="0" w:color="auto"/>
        <w:right w:val="none" w:sz="0" w:space="0" w:color="auto"/>
      </w:divBdr>
    </w:div>
    <w:div w:id="1664626749">
      <w:bodyDiv w:val="1"/>
      <w:marLeft w:val="0"/>
      <w:marRight w:val="0"/>
      <w:marTop w:val="0"/>
      <w:marBottom w:val="0"/>
      <w:divBdr>
        <w:top w:val="none" w:sz="0" w:space="0" w:color="auto"/>
        <w:left w:val="none" w:sz="0" w:space="0" w:color="auto"/>
        <w:bottom w:val="none" w:sz="0" w:space="0" w:color="auto"/>
        <w:right w:val="none" w:sz="0" w:space="0" w:color="auto"/>
      </w:divBdr>
    </w:div>
    <w:div w:id="1668246899">
      <w:bodyDiv w:val="1"/>
      <w:marLeft w:val="0"/>
      <w:marRight w:val="0"/>
      <w:marTop w:val="0"/>
      <w:marBottom w:val="0"/>
      <w:divBdr>
        <w:top w:val="none" w:sz="0" w:space="0" w:color="auto"/>
        <w:left w:val="none" w:sz="0" w:space="0" w:color="auto"/>
        <w:bottom w:val="none" w:sz="0" w:space="0" w:color="auto"/>
        <w:right w:val="none" w:sz="0" w:space="0" w:color="auto"/>
      </w:divBdr>
    </w:div>
    <w:div w:id="1707169825">
      <w:bodyDiv w:val="1"/>
      <w:marLeft w:val="0"/>
      <w:marRight w:val="0"/>
      <w:marTop w:val="0"/>
      <w:marBottom w:val="0"/>
      <w:divBdr>
        <w:top w:val="none" w:sz="0" w:space="0" w:color="auto"/>
        <w:left w:val="none" w:sz="0" w:space="0" w:color="auto"/>
        <w:bottom w:val="none" w:sz="0" w:space="0" w:color="auto"/>
        <w:right w:val="none" w:sz="0" w:space="0" w:color="auto"/>
      </w:divBdr>
    </w:div>
    <w:div w:id="1752192554">
      <w:bodyDiv w:val="1"/>
      <w:marLeft w:val="0"/>
      <w:marRight w:val="0"/>
      <w:marTop w:val="0"/>
      <w:marBottom w:val="0"/>
      <w:divBdr>
        <w:top w:val="none" w:sz="0" w:space="0" w:color="auto"/>
        <w:left w:val="none" w:sz="0" w:space="0" w:color="auto"/>
        <w:bottom w:val="none" w:sz="0" w:space="0" w:color="auto"/>
        <w:right w:val="none" w:sz="0" w:space="0" w:color="auto"/>
      </w:divBdr>
    </w:div>
    <w:div w:id="1756783578">
      <w:bodyDiv w:val="1"/>
      <w:marLeft w:val="0"/>
      <w:marRight w:val="0"/>
      <w:marTop w:val="0"/>
      <w:marBottom w:val="0"/>
      <w:divBdr>
        <w:top w:val="none" w:sz="0" w:space="0" w:color="auto"/>
        <w:left w:val="none" w:sz="0" w:space="0" w:color="auto"/>
        <w:bottom w:val="none" w:sz="0" w:space="0" w:color="auto"/>
        <w:right w:val="none" w:sz="0" w:space="0" w:color="auto"/>
      </w:divBdr>
      <w:divsChild>
        <w:div w:id="400518381">
          <w:marLeft w:val="0"/>
          <w:marRight w:val="0"/>
          <w:marTop w:val="0"/>
          <w:marBottom w:val="0"/>
          <w:divBdr>
            <w:top w:val="none" w:sz="0" w:space="0" w:color="auto"/>
            <w:left w:val="none" w:sz="0" w:space="0" w:color="auto"/>
            <w:bottom w:val="none" w:sz="0" w:space="0" w:color="auto"/>
            <w:right w:val="none" w:sz="0" w:space="0" w:color="auto"/>
          </w:divBdr>
          <w:divsChild>
            <w:div w:id="84232381">
              <w:marLeft w:val="0"/>
              <w:marRight w:val="0"/>
              <w:marTop w:val="0"/>
              <w:marBottom w:val="0"/>
              <w:divBdr>
                <w:top w:val="none" w:sz="0" w:space="0" w:color="auto"/>
                <w:left w:val="none" w:sz="0" w:space="0" w:color="auto"/>
                <w:bottom w:val="none" w:sz="0" w:space="0" w:color="auto"/>
                <w:right w:val="none" w:sz="0" w:space="0" w:color="auto"/>
              </w:divBdr>
            </w:div>
            <w:div w:id="603197818">
              <w:marLeft w:val="0"/>
              <w:marRight w:val="0"/>
              <w:marTop w:val="0"/>
              <w:marBottom w:val="0"/>
              <w:divBdr>
                <w:top w:val="none" w:sz="0" w:space="0" w:color="auto"/>
                <w:left w:val="none" w:sz="0" w:space="0" w:color="auto"/>
                <w:bottom w:val="none" w:sz="0" w:space="0" w:color="auto"/>
                <w:right w:val="none" w:sz="0" w:space="0" w:color="auto"/>
              </w:divBdr>
              <w:divsChild>
                <w:div w:id="16465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7130">
          <w:marLeft w:val="0"/>
          <w:marRight w:val="0"/>
          <w:marTop w:val="0"/>
          <w:marBottom w:val="0"/>
          <w:divBdr>
            <w:top w:val="none" w:sz="0" w:space="0" w:color="auto"/>
            <w:left w:val="none" w:sz="0" w:space="0" w:color="auto"/>
            <w:bottom w:val="none" w:sz="0" w:space="0" w:color="auto"/>
            <w:right w:val="none" w:sz="0" w:space="0" w:color="auto"/>
          </w:divBdr>
          <w:divsChild>
            <w:div w:id="1194074743">
              <w:marLeft w:val="0"/>
              <w:marRight w:val="0"/>
              <w:marTop w:val="0"/>
              <w:marBottom w:val="0"/>
              <w:divBdr>
                <w:top w:val="none" w:sz="0" w:space="0" w:color="auto"/>
                <w:left w:val="none" w:sz="0" w:space="0" w:color="auto"/>
                <w:bottom w:val="none" w:sz="0" w:space="0" w:color="auto"/>
                <w:right w:val="none" w:sz="0" w:space="0" w:color="auto"/>
              </w:divBdr>
            </w:div>
            <w:div w:id="1924681465">
              <w:marLeft w:val="0"/>
              <w:marRight w:val="0"/>
              <w:marTop w:val="0"/>
              <w:marBottom w:val="0"/>
              <w:divBdr>
                <w:top w:val="none" w:sz="0" w:space="0" w:color="auto"/>
                <w:left w:val="none" w:sz="0" w:space="0" w:color="auto"/>
                <w:bottom w:val="none" w:sz="0" w:space="0" w:color="auto"/>
                <w:right w:val="none" w:sz="0" w:space="0" w:color="auto"/>
              </w:divBdr>
              <w:divsChild>
                <w:div w:id="212796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0151">
          <w:marLeft w:val="0"/>
          <w:marRight w:val="0"/>
          <w:marTop w:val="0"/>
          <w:marBottom w:val="0"/>
          <w:divBdr>
            <w:top w:val="none" w:sz="0" w:space="0" w:color="auto"/>
            <w:left w:val="none" w:sz="0" w:space="0" w:color="auto"/>
            <w:bottom w:val="none" w:sz="0" w:space="0" w:color="auto"/>
            <w:right w:val="none" w:sz="0" w:space="0" w:color="auto"/>
          </w:divBdr>
          <w:divsChild>
            <w:div w:id="793132078">
              <w:marLeft w:val="0"/>
              <w:marRight w:val="0"/>
              <w:marTop w:val="0"/>
              <w:marBottom w:val="0"/>
              <w:divBdr>
                <w:top w:val="none" w:sz="0" w:space="0" w:color="auto"/>
                <w:left w:val="none" w:sz="0" w:space="0" w:color="auto"/>
                <w:bottom w:val="none" w:sz="0" w:space="0" w:color="auto"/>
                <w:right w:val="none" w:sz="0" w:space="0" w:color="auto"/>
              </w:divBdr>
              <w:divsChild>
                <w:div w:id="33162315">
                  <w:marLeft w:val="0"/>
                  <w:marRight w:val="0"/>
                  <w:marTop w:val="0"/>
                  <w:marBottom w:val="0"/>
                  <w:divBdr>
                    <w:top w:val="none" w:sz="0" w:space="0" w:color="auto"/>
                    <w:left w:val="none" w:sz="0" w:space="0" w:color="auto"/>
                    <w:bottom w:val="none" w:sz="0" w:space="0" w:color="auto"/>
                    <w:right w:val="none" w:sz="0" w:space="0" w:color="auto"/>
                  </w:divBdr>
                </w:div>
              </w:divsChild>
            </w:div>
            <w:div w:id="1333214822">
              <w:marLeft w:val="0"/>
              <w:marRight w:val="0"/>
              <w:marTop w:val="0"/>
              <w:marBottom w:val="0"/>
              <w:divBdr>
                <w:top w:val="none" w:sz="0" w:space="0" w:color="auto"/>
                <w:left w:val="none" w:sz="0" w:space="0" w:color="auto"/>
                <w:bottom w:val="none" w:sz="0" w:space="0" w:color="auto"/>
                <w:right w:val="none" w:sz="0" w:space="0" w:color="auto"/>
              </w:divBdr>
            </w:div>
          </w:divsChild>
        </w:div>
        <w:div w:id="1936744371">
          <w:marLeft w:val="0"/>
          <w:marRight w:val="0"/>
          <w:marTop w:val="0"/>
          <w:marBottom w:val="0"/>
          <w:divBdr>
            <w:top w:val="none" w:sz="0" w:space="0" w:color="auto"/>
            <w:left w:val="none" w:sz="0" w:space="0" w:color="auto"/>
            <w:bottom w:val="none" w:sz="0" w:space="0" w:color="auto"/>
            <w:right w:val="none" w:sz="0" w:space="0" w:color="auto"/>
          </w:divBdr>
          <w:divsChild>
            <w:div w:id="255401589">
              <w:marLeft w:val="0"/>
              <w:marRight w:val="0"/>
              <w:marTop w:val="0"/>
              <w:marBottom w:val="0"/>
              <w:divBdr>
                <w:top w:val="none" w:sz="0" w:space="0" w:color="auto"/>
                <w:left w:val="none" w:sz="0" w:space="0" w:color="auto"/>
                <w:bottom w:val="none" w:sz="0" w:space="0" w:color="auto"/>
                <w:right w:val="none" w:sz="0" w:space="0" w:color="auto"/>
              </w:divBdr>
            </w:div>
            <w:div w:id="1933732548">
              <w:marLeft w:val="0"/>
              <w:marRight w:val="0"/>
              <w:marTop w:val="0"/>
              <w:marBottom w:val="0"/>
              <w:divBdr>
                <w:top w:val="none" w:sz="0" w:space="0" w:color="auto"/>
                <w:left w:val="none" w:sz="0" w:space="0" w:color="auto"/>
                <w:bottom w:val="none" w:sz="0" w:space="0" w:color="auto"/>
                <w:right w:val="none" w:sz="0" w:space="0" w:color="auto"/>
              </w:divBdr>
              <w:divsChild>
                <w:div w:id="19329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98259">
          <w:marLeft w:val="0"/>
          <w:marRight w:val="0"/>
          <w:marTop w:val="0"/>
          <w:marBottom w:val="0"/>
          <w:divBdr>
            <w:top w:val="none" w:sz="0" w:space="0" w:color="auto"/>
            <w:left w:val="none" w:sz="0" w:space="0" w:color="auto"/>
            <w:bottom w:val="none" w:sz="0" w:space="0" w:color="auto"/>
            <w:right w:val="none" w:sz="0" w:space="0" w:color="auto"/>
          </w:divBdr>
          <w:divsChild>
            <w:div w:id="864828543">
              <w:marLeft w:val="0"/>
              <w:marRight w:val="0"/>
              <w:marTop w:val="0"/>
              <w:marBottom w:val="0"/>
              <w:divBdr>
                <w:top w:val="none" w:sz="0" w:space="0" w:color="auto"/>
                <w:left w:val="none" w:sz="0" w:space="0" w:color="auto"/>
                <w:bottom w:val="none" w:sz="0" w:space="0" w:color="auto"/>
                <w:right w:val="none" w:sz="0" w:space="0" w:color="auto"/>
              </w:divBdr>
            </w:div>
            <w:div w:id="1572929924">
              <w:marLeft w:val="0"/>
              <w:marRight w:val="0"/>
              <w:marTop w:val="0"/>
              <w:marBottom w:val="0"/>
              <w:divBdr>
                <w:top w:val="none" w:sz="0" w:space="0" w:color="auto"/>
                <w:left w:val="none" w:sz="0" w:space="0" w:color="auto"/>
                <w:bottom w:val="none" w:sz="0" w:space="0" w:color="auto"/>
                <w:right w:val="none" w:sz="0" w:space="0" w:color="auto"/>
              </w:divBdr>
              <w:divsChild>
                <w:div w:id="15620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27606">
      <w:bodyDiv w:val="1"/>
      <w:marLeft w:val="0"/>
      <w:marRight w:val="0"/>
      <w:marTop w:val="0"/>
      <w:marBottom w:val="0"/>
      <w:divBdr>
        <w:top w:val="none" w:sz="0" w:space="0" w:color="auto"/>
        <w:left w:val="none" w:sz="0" w:space="0" w:color="auto"/>
        <w:bottom w:val="none" w:sz="0" w:space="0" w:color="auto"/>
        <w:right w:val="none" w:sz="0" w:space="0" w:color="auto"/>
      </w:divBdr>
    </w:div>
    <w:div w:id="1806924095">
      <w:bodyDiv w:val="1"/>
      <w:marLeft w:val="0"/>
      <w:marRight w:val="0"/>
      <w:marTop w:val="0"/>
      <w:marBottom w:val="0"/>
      <w:divBdr>
        <w:top w:val="none" w:sz="0" w:space="0" w:color="auto"/>
        <w:left w:val="none" w:sz="0" w:space="0" w:color="auto"/>
        <w:bottom w:val="none" w:sz="0" w:space="0" w:color="auto"/>
        <w:right w:val="none" w:sz="0" w:space="0" w:color="auto"/>
      </w:divBdr>
    </w:div>
    <w:div w:id="1812483763">
      <w:bodyDiv w:val="1"/>
      <w:marLeft w:val="0"/>
      <w:marRight w:val="0"/>
      <w:marTop w:val="0"/>
      <w:marBottom w:val="0"/>
      <w:divBdr>
        <w:top w:val="none" w:sz="0" w:space="0" w:color="auto"/>
        <w:left w:val="none" w:sz="0" w:space="0" w:color="auto"/>
        <w:bottom w:val="none" w:sz="0" w:space="0" w:color="auto"/>
        <w:right w:val="none" w:sz="0" w:space="0" w:color="auto"/>
      </w:divBdr>
    </w:div>
    <w:div w:id="1832405658">
      <w:bodyDiv w:val="1"/>
      <w:marLeft w:val="0"/>
      <w:marRight w:val="0"/>
      <w:marTop w:val="0"/>
      <w:marBottom w:val="0"/>
      <w:divBdr>
        <w:top w:val="none" w:sz="0" w:space="0" w:color="auto"/>
        <w:left w:val="none" w:sz="0" w:space="0" w:color="auto"/>
        <w:bottom w:val="none" w:sz="0" w:space="0" w:color="auto"/>
        <w:right w:val="none" w:sz="0" w:space="0" w:color="auto"/>
      </w:divBdr>
      <w:divsChild>
        <w:div w:id="734476465">
          <w:marLeft w:val="0"/>
          <w:marRight w:val="0"/>
          <w:marTop w:val="0"/>
          <w:marBottom w:val="0"/>
          <w:divBdr>
            <w:top w:val="none" w:sz="0" w:space="0" w:color="auto"/>
            <w:left w:val="none" w:sz="0" w:space="0" w:color="auto"/>
            <w:bottom w:val="none" w:sz="0" w:space="0" w:color="auto"/>
            <w:right w:val="none" w:sz="0" w:space="0" w:color="auto"/>
          </w:divBdr>
        </w:div>
      </w:divsChild>
    </w:div>
    <w:div w:id="1876959508">
      <w:bodyDiv w:val="1"/>
      <w:marLeft w:val="0"/>
      <w:marRight w:val="0"/>
      <w:marTop w:val="0"/>
      <w:marBottom w:val="0"/>
      <w:divBdr>
        <w:top w:val="none" w:sz="0" w:space="0" w:color="auto"/>
        <w:left w:val="none" w:sz="0" w:space="0" w:color="auto"/>
        <w:bottom w:val="none" w:sz="0" w:space="0" w:color="auto"/>
        <w:right w:val="none" w:sz="0" w:space="0" w:color="auto"/>
      </w:divBdr>
    </w:div>
    <w:div w:id="1911574368">
      <w:bodyDiv w:val="1"/>
      <w:marLeft w:val="0"/>
      <w:marRight w:val="0"/>
      <w:marTop w:val="0"/>
      <w:marBottom w:val="0"/>
      <w:divBdr>
        <w:top w:val="none" w:sz="0" w:space="0" w:color="auto"/>
        <w:left w:val="none" w:sz="0" w:space="0" w:color="auto"/>
        <w:bottom w:val="none" w:sz="0" w:space="0" w:color="auto"/>
        <w:right w:val="none" w:sz="0" w:space="0" w:color="auto"/>
      </w:divBdr>
    </w:div>
    <w:div w:id="1946040805">
      <w:bodyDiv w:val="1"/>
      <w:marLeft w:val="0"/>
      <w:marRight w:val="0"/>
      <w:marTop w:val="0"/>
      <w:marBottom w:val="0"/>
      <w:divBdr>
        <w:top w:val="none" w:sz="0" w:space="0" w:color="auto"/>
        <w:left w:val="none" w:sz="0" w:space="0" w:color="auto"/>
        <w:bottom w:val="none" w:sz="0" w:space="0" w:color="auto"/>
        <w:right w:val="none" w:sz="0" w:space="0" w:color="auto"/>
      </w:divBdr>
    </w:div>
    <w:div w:id="1964730585">
      <w:bodyDiv w:val="1"/>
      <w:marLeft w:val="0"/>
      <w:marRight w:val="0"/>
      <w:marTop w:val="0"/>
      <w:marBottom w:val="0"/>
      <w:divBdr>
        <w:top w:val="none" w:sz="0" w:space="0" w:color="auto"/>
        <w:left w:val="none" w:sz="0" w:space="0" w:color="auto"/>
        <w:bottom w:val="none" w:sz="0" w:space="0" w:color="auto"/>
        <w:right w:val="none" w:sz="0" w:space="0" w:color="auto"/>
      </w:divBdr>
    </w:div>
    <w:div w:id="1980841786">
      <w:bodyDiv w:val="1"/>
      <w:marLeft w:val="0"/>
      <w:marRight w:val="0"/>
      <w:marTop w:val="0"/>
      <w:marBottom w:val="0"/>
      <w:divBdr>
        <w:top w:val="none" w:sz="0" w:space="0" w:color="auto"/>
        <w:left w:val="none" w:sz="0" w:space="0" w:color="auto"/>
        <w:bottom w:val="none" w:sz="0" w:space="0" w:color="auto"/>
        <w:right w:val="none" w:sz="0" w:space="0" w:color="auto"/>
      </w:divBdr>
    </w:div>
    <w:div w:id="1984650054">
      <w:bodyDiv w:val="1"/>
      <w:marLeft w:val="0"/>
      <w:marRight w:val="0"/>
      <w:marTop w:val="0"/>
      <w:marBottom w:val="0"/>
      <w:divBdr>
        <w:top w:val="none" w:sz="0" w:space="0" w:color="auto"/>
        <w:left w:val="none" w:sz="0" w:space="0" w:color="auto"/>
        <w:bottom w:val="none" w:sz="0" w:space="0" w:color="auto"/>
        <w:right w:val="none" w:sz="0" w:space="0" w:color="auto"/>
      </w:divBdr>
    </w:div>
    <w:div w:id="2005745585">
      <w:bodyDiv w:val="1"/>
      <w:marLeft w:val="0"/>
      <w:marRight w:val="0"/>
      <w:marTop w:val="0"/>
      <w:marBottom w:val="0"/>
      <w:divBdr>
        <w:top w:val="none" w:sz="0" w:space="0" w:color="auto"/>
        <w:left w:val="none" w:sz="0" w:space="0" w:color="auto"/>
        <w:bottom w:val="none" w:sz="0" w:space="0" w:color="auto"/>
        <w:right w:val="none" w:sz="0" w:space="0" w:color="auto"/>
      </w:divBdr>
    </w:div>
    <w:div w:id="2010252854">
      <w:bodyDiv w:val="1"/>
      <w:marLeft w:val="0"/>
      <w:marRight w:val="0"/>
      <w:marTop w:val="0"/>
      <w:marBottom w:val="0"/>
      <w:divBdr>
        <w:top w:val="none" w:sz="0" w:space="0" w:color="auto"/>
        <w:left w:val="none" w:sz="0" w:space="0" w:color="auto"/>
        <w:bottom w:val="none" w:sz="0" w:space="0" w:color="auto"/>
        <w:right w:val="none" w:sz="0" w:space="0" w:color="auto"/>
      </w:divBdr>
    </w:div>
    <w:div w:id="2020496287">
      <w:bodyDiv w:val="1"/>
      <w:marLeft w:val="0"/>
      <w:marRight w:val="0"/>
      <w:marTop w:val="0"/>
      <w:marBottom w:val="0"/>
      <w:divBdr>
        <w:top w:val="none" w:sz="0" w:space="0" w:color="auto"/>
        <w:left w:val="none" w:sz="0" w:space="0" w:color="auto"/>
        <w:bottom w:val="none" w:sz="0" w:space="0" w:color="auto"/>
        <w:right w:val="none" w:sz="0" w:space="0" w:color="auto"/>
      </w:divBdr>
    </w:div>
    <w:div w:id="2023312168">
      <w:bodyDiv w:val="1"/>
      <w:marLeft w:val="0"/>
      <w:marRight w:val="0"/>
      <w:marTop w:val="0"/>
      <w:marBottom w:val="0"/>
      <w:divBdr>
        <w:top w:val="none" w:sz="0" w:space="0" w:color="auto"/>
        <w:left w:val="none" w:sz="0" w:space="0" w:color="auto"/>
        <w:bottom w:val="none" w:sz="0" w:space="0" w:color="auto"/>
        <w:right w:val="none" w:sz="0" w:space="0" w:color="auto"/>
      </w:divBdr>
    </w:div>
    <w:div w:id="2035425077">
      <w:bodyDiv w:val="1"/>
      <w:marLeft w:val="0"/>
      <w:marRight w:val="0"/>
      <w:marTop w:val="0"/>
      <w:marBottom w:val="0"/>
      <w:divBdr>
        <w:top w:val="none" w:sz="0" w:space="0" w:color="auto"/>
        <w:left w:val="none" w:sz="0" w:space="0" w:color="auto"/>
        <w:bottom w:val="none" w:sz="0" w:space="0" w:color="auto"/>
        <w:right w:val="none" w:sz="0" w:space="0" w:color="auto"/>
      </w:divBdr>
    </w:div>
    <w:div w:id="2054772849">
      <w:bodyDiv w:val="1"/>
      <w:marLeft w:val="0"/>
      <w:marRight w:val="0"/>
      <w:marTop w:val="0"/>
      <w:marBottom w:val="0"/>
      <w:divBdr>
        <w:top w:val="none" w:sz="0" w:space="0" w:color="auto"/>
        <w:left w:val="none" w:sz="0" w:space="0" w:color="auto"/>
        <w:bottom w:val="none" w:sz="0" w:space="0" w:color="auto"/>
        <w:right w:val="none" w:sz="0" w:space="0" w:color="auto"/>
      </w:divBdr>
    </w:div>
    <w:div w:id="2059738473">
      <w:bodyDiv w:val="1"/>
      <w:marLeft w:val="0"/>
      <w:marRight w:val="0"/>
      <w:marTop w:val="0"/>
      <w:marBottom w:val="0"/>
      <w:divBdr>
        <w:top w:val="none" w:sz="0" w:space="0" w:color="auto"/>
        <w:left w:val="none" w:sz="0" w:space="0" w:color="auto"/>
        <w:bottom w:val="none" w:sz="0" w:space="0" w:color="auto"/>
        <w:right w:val="none" w:sz="0" w:space="0" w:color="auto"/>
      </w:divBdr>
    </w:div>
    <w:div w:id="2064056776">
      <w:bodyDiv w:val="1"/>
      <w:marLeft w:val="0"/>
      <w:marRight w:val="0"/>
      <w:marTop w:val="0"/>
      <w:marBottom w:val="0"/>
      <w:divBdr>
        <w:top w:val="none" w:sz="0" w:space="0" w:color="auto"/>
        <w:left w:val="none" w:sz="0" w:space="0" w:color="auto"/>
        <w:bottom w:val="none" w:sz="0" w:space="0" w:color="auto"/>
        <w:right w:val="none" w:sz="0" w:space="0" w:color="auto"/>
      </w:divBdr>
    </w:div>
    <w:div w:id="2072537068">
      <w:bodyDiv w:val="1"/>
      <w:marLeft w:val="0"/>
      <w:marRight w:val="0"/>
      <w:marTop w:val="0"/>
      <w:marBottom w:val="0"/>
      <w:divBdr>
        <w:top w:val="none" w:sz="0" w:space="0" w:color="auto"/>
        <w:left w:val="none" w:sz="0" w:space="0" w:color="auto"/>
        <w:bottom w:val="none" w:sz="0" w:space="0" w:color="auto"/>
        <w:right w:val="none" w:sz="0" w:space="0" w:color="auto"/>
      </w:divBdr>
    </w:div>
    <w:div w:id="207743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yperlink" Target="https://topdev.vn/blog/express-js-la-gi/"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topdev.vn/blog/restful-api-la-gi/"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mui.com/material-ui/getting-started/"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topdev.vn/blog/node-js-la-gi/" TargetMode="External"/><Relationship Id="rId98" Type="http://schemas.openxmlformats.org/officeDocument/2006/relationships/hyperlink" Target="https://itviec.com/blog/mongodb-la-gi/"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topdev.vn/blog/react-la-gi-lo-trinh/" TargetMode="External"/><Relationship Id="rId96" Type="http://schemas.openxmlformats.org/officeDocument/2006/relationships/hyperlink" Target="https://viblo.asia/p/su-dung-cloudinary-de-quan-ly-anh-cho-ung-dung-cua-ban-E7bGoxggv5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w3schools.com/REACT/DEFAULT.ASP" TargetMode="External"/><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bae23</b:Tag>
    <b:SourceType>InternetSite</b:SourceType>
    <b:Guid>{CE06BF0D-C29F-4366-A3A5-136A1F320B9F}</b:Guid>
    <b:Title>Security with Spring</b:Title>
    <b:Year>2023</b:Year>
    <b:Author>
      <b:Author>
        <b:NameList>
          <b:Person>
            <b:Last>baeldung</b:Last>
          </b:Person>
        </b:NameList>
      </b:Author>
    </b:Author>
    <b:InternetSiteTitle>Baeldung</b:InternetSiteTitle>
    <b:Month>10</b:Month>
    <b:Day>12</b:Day>
    <b:URL>https://www.baeldung.com/security-spring</b:URL>
    <b:RefOrder>1</b:RefOrder>
  </b:Source>
</b:Sources>
</file>

<file path=customXml/itemProps1.xml><?xml version="1.0" encoding="utf-8"?>
<ds:datastoreItem xmlns:ds="http://schemas.openxmlformats.org/officeDocument/2006/customXml" ds:itemID="{F35A78ED-D627-4E1F-AD9B-6B0689B34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119</Pages>
  <Words>14542</Words>
  <Characters>82890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Ba Dien</dc:creator>
  <cp:keywords/>
  <dc:description/>
  <cp:lastModifiedBy>Le Ba Dien</cp:lastModifiedBy>
  <cp:revision>97</cp:revision>
  <cp:lastPrinted>2024-01-02T12:42:00Z</cp:lastPrinted>
  <dcterms:created xsi:type="dcterms:W3CDTF">2024-12-08T13:29:00Z</dcterms:created>
  <dcterms:modified xsi:type="dcterms:W3CDTF">2024-12-09T14:28:00Z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2023-12-25T16:50:50Z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4a5be9e9-4148-4a7a-b38f-4cdec797f00a</vt:lpwstr>
  </property>
  <property fmtid="{D5CDD505-2E9C-101B-9397-08002B2CF9AE}" pid="7" name="MSIP_Label_defa4170-0d19-0005-0004-bc88714345d2_ActionId">
    <vt:lpwstr>f752dc7a-cf10-481c-bc10-919e8617ca2c</vt:lpwstr>
  </property>
  <property fmtid="{D5CDD505-2E9C-101B-9397-08002B2CF9AE}" pid="8" name="MSIP_Label_defa4170-0d19-0005-0004-bc88714345d2_ContentBits">
    <vt:lpwstr>0</vt:lpwstr>
  </property>
</Properties>
</file>